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A23229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1-19T18:17:00Z">
        <w:r w:rsidR="00A003AC">
          <w:rPr>
            <w:b/>
            <w:noProof/>
          </w:rPr>
          <w:t>January 19, 2015</w:t>
        </w:r>
      </w:ins>
      <w:del w:id="1" w:author="Gerard" w:date="2015-01-19T18:17:00Z">
        <w:r w:rsidR="008B6DD4" w:rsidDel="00A003AC">
          <w:rPr>
            <w:b/>
            <w:noProof/>
          </w:rPr>
          <w:delText>January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r w:rsidR="00452FB6">
        <w:fldChar w:fldCharType="begin"/>
      </w:r>
      <w:r w:rsidR="00452FB6">
        <w:instrText xml:space="preserve"> HYPERLINK "http://mrl.sci.utah.edu/software/febio" \t "_blank" </w:instrText>
      </w:r>
      <w:r w:rsidR="00452FB6">
        <w:fldChar w:fldCharType="separate"/>
      </w:r>
      <w:r w:rsidRPr="00F04491">
        <w:rPr>
          <w:rStyle w:val="Hyperlink"/>
        </w:rPr>
        <w:t>http://mrl.sci.utah.edu/software/febio</w:t>
      </w:r>
      <w:r w:rsidR="00452FB6">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452FB6"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10DB824" w14:textId="77777777" w:rsidR="00261DCA"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07974861" w:history="1">
        <w:r w:rsidR="00261DCA" w:rsidRPr="002219C9">
          <w:rPr>
            <w:rStyle w:val="Hyperlink"/>
            <w:noProof/>
          </w:rPr>
          <w:t>Chapter 1 Introduction</w:t>
        </w:r>
        <w:r w:rsidR="00261DCA">
          <w:rPr>
            <w:noProof/>
            <w:webHidden/>
          </w:rPr>
          <w:tab/>
        </w:r>
        <w:r w:rsidR="00261DCA">
          <w:rPr>
            <w:noProof/>
            <w:webHidden/>
          </w:rPr>
          <w:fldChar w:fldCharType="begin"/>
        </w:r>
        <w:r w:rsidR="00261DCA">
          <w:rPr>
            <w:noProof/>
            <w:webHidden/>
          </w:rPr>
          <w:instrText xml:space="preserve"> PAGEREF _Toc407974861 \h </w:instrText>
        </w:r>
        <w:r w:rsidR="00261DCA">
          <w:rPr>
            <w:noProof/>
            <w:webHidden/>
          </w:rPr>
        </w:r>
        <w:r w:rsidR="00261DCA">
          <w:rPr>
            <w:noProof/>
            <w:webHidden/>
          </w:rPr>
          <w:fldChar w:fldCharType="separate"/>
        </w:r>
        <w:r w:rsidR="008B6DD4">
          <w:rPr>
            <w:noProof/>
            <w:webHidden/>
          </w:rPr>
          <w:t>1</w:t>
        </w:r>
        <w:r w:rsidR="00261DCA">
          <w:rPr>
            <w:noProof/>
            <w:webHidden/>
          </w:rPr>
          <w:fldChar w:fldCharType="end"/>
        </w:r>
      </w:hyperlink>
    </w:p>
    <w:p w14:paraId="165E13A0"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62" w:history="1">
        <w:r w:rsidR="00261DCA" w:rsidRPr="002219C9">
          <w:rPr>
            <w:rStyle w:val="Hyperlink"/>
            <w:noProof/>
          </w:rPr>
          <w:t>1.1. Overview of FEBio</w:t>
        </w:r>
        <w:r w:rsidR="00261DCA">
          <w:rPr>
            <w:noProof/>
            <w:webHidden/>
          </w:rPr>
          <w:tab/>
        </w:r>
        <w:r w:rsidR="00261DCA">
          <w:rPr>
            <w:noProof/>
            <w:webHidden/>
          </w:rPr>
          <w:fldChar w:fldCharType="begin"/>
        </w:r>
        <w:r w:rsidR="00261DCA">
          <w:rPr>
            <w:noProof/>
            <w:webHidden/>
          </w:rPr>
          <w:instrText xml:space="preserve"> PAGEREF _Toc407974862 \h </w:instrText>
        </w:r>
        <w:r w:rsidR="00261DCA">
          <w:rPr>
            <w:noProof/>
            <w:webHidden/>
          </w:rPr>
        </w:r>
        <w:r w:rsidR="00261DCA">
          <w:rPr>
            <w:noProof/>
            <w:webHidden/>
          </w:rPr>
          <w:fldChar w:fldCharType="separate"/>
        </w:r>
        <w:r w:rsidR="008B6DD4">
          <w:rPr>
            <w:noProof/>
            <w:webHidden/>
          </w:rPr>
          <w:t>1</w:t>
        </w:r>
        <w:r w:rsidR="00261DCA">
          <w:rPr>
            <w:noProof/>
            <w:webHidden/>
          </w:rPr>
          <w:fldChar w:fldCharType="end"/>
        </w:r>
      </w:hyperlink>
    </w:p>
    <w:p w14:paraId="32238CBC"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63" w:history="1">
        <w:r w:rsidR="00261DCA" w:rsidRPr="002219C9">
          <w:rPr>
            <w:rStyle w:val="Hyperlink"/>
            <w:noProof/>
          </w:rPr>
          <w:t>1.2. About this document</w:t>
        </w:r>
        <w:r w:rsidR="00261DCA">
          <w:rPr>
            <w:noProof/>
            <w:webHidden/>
          </w:rPr>
          <w:tab/>
        </w:r>
        <w:r w:rsidR="00261DCA">
          <w:rPr>
            <w:noProof/>
            <w:webHidden/>
          </w:rPr>
          <w:fldChar w:fldCharType="begin"/>
        </w:r>
        <w:r w:rsidR="00261DCA">
          <w:rPr>
            <w:noProof/>
            <w:webHidden/>
          </w:rPr>
          <w:instrText xml:space="preserve"> PAGEREF _Toc407974863 \h </w:instrText>
        </w:r>
        <w:r w:rsidR="00261DCA">
          <w:rPr>
            <w:noProof/>
            <w:webHidden/>
          </w:rPr>
        </w:r>
        <w:r w:rsidR="00261DCA">
          <w:rPr>
            <w:noProof/>
            <w:webHidden/>
          </w:rPr>
          <w:fldChar w:fldCharType="separate"/>
        </w:r>
        <w:r w:rsidR="008B6DD4">
          <w:rPr>
            <w:noProof/>
            <w:webHidden/>
          </w:rPr>
          <w:t>2</w:t>
        </w:r>
        <w:r w:rsidR="00261DCA">
          <w:rPr>
            <w:noProof/>
            <w:webHidden/>
          </w:rPr>
          <w:fldChar w:fldCharType="end"/>
        </w:r>
      </w:hyperlink>
    </w:p>
    <w:p w14:paraId="18DAD733"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64" w:history="1">
        <w:r w:rsidR="00261DCA" w:rsidRPr="002219C9">
          <w:rPr>
            <w:rStyle w:val="Hyperlink"/>
            <w:noProof/>
          </w:rPr>
          <w:t>1.3. Units in FEBio</w:t>
        </w:r>
        <w:r w:rsidR="00261DCA">
          <w:rPr>
            <w:noProof/>
            <w:webHidden/>
          </w:rPr>
          <w:tab/>
        </w:r>
        <w:r w:rsidR="00261DCA">
          <w:rPr>
            <w:noProof/>
            <w:webHidden/>
          </w:rPr>
          <w:fldChar w:fldCharType="begin"/>
        </w:r>
        <w:r w:rsidR="00261DCA">
          <w:rPr>
            <w:noProof/>
            <w:webHidden/>
          </w:rPr>
          <w:instrText xml:space="preserve"> PAGEREF _Toc407974864 \h </w:instrText>
        </w:r>
        <w:r w:rsidR="00261DCA">
          <w:rPr>
            <w:noProof/>
            <w:webHidden/>
          </w:rPr>
        </w:r>
        <w:r w:rsidR="00261DCA">
          <w:rPr>
            <w:noProof/>
            <w:webHidden/>
          </w:rPr>
          <w:fldChar w:fldCharType="separate"/>
        </w:r>
        <w:r w:rsidR="008B6DD4">
          <w:rPr>
            <w:noProof/>
            <w:webHidden/>
          </w:rPr>
          <w:t>3</w:t>
        </w:r>
        <w:r w:rsidR="00261DCA">
          <w:rPr>
            <w:noProof/>
            <w:webHidden/>
          </w:rPr>
          <w:fldChar w:fldCharType="end"/>
        </w:r>
      </w:hyperlink>
    </w:p>
    <w:p w14:paraId="1E7E7D45"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4865" w:history="1">
        <w:r w:rsidR="00261DCA" w:rsidRPr="002219C9">
          <w:rPr>
            <w:rStyle w:val="Hyperlink"/>
            <w:noProof/>
          </w:rPr>
          <w:t>Chapter 2 Running FEBio</w:t>
        </w:r>
        <w:r w:rsidR="00261DCA">
          <w:rPr>
            <w:noProof/>
            <w:webHidden/>
          </w:rPr>
          <w:tab/>
        </w:r>
        <w:r w:rsidR="00261DCA">
          <w:rPr>
            <w:noProof/>
            <w:webHidden/>
          </w:rPr>
          <w:fldChar w:fldCharType="begin"/>
        </w:r>
        <w:r w:rsidR="00261DCA">
          <w:rPr>
            <w:noProof/>
            <w:webHidden/>
          </w:rPr>
          <w:instrText xml:space="preserve"> PAGEREF _Toc407974865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75988D51"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66" w:history="1">
        <w:r w:rsidR="00261DCA" w:rsidRPr="002219C9">
          <w:rPr>
            <w:rStyle w:val="Hyperlink"/>
            <w:noProof/>
          </w:rPr>
          <w:t>2.1. Running FEBio on Windows</w:t>
        </w:r>
        <w:r w:rsidR="00261DCA">
          <w:rPr>
            <w:noProof/>
            <w:webHidden/>
          </w:rPr>
          <w:tab/>
        </w:r>
        <w:r w:rsidR="00261DCA">
          <w:rPr>
            <w:noProof/>
            <w:webHidden/>
          </w:rPr>
          <w:fldChar w:fldCharType="begin"/>
        </w:r>
        <w:r w:rsidR="00261DCA">
          <w:rPr>
            <w:noProof/>
            <w:webHidden/>
          </w:rPr>
          <w:instrText xml:space="preserve"> PAGEREF _Toc407974866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787240A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67" w:history="1">
        <w:r w:rsidR="00261DCA" w:rsidRPr="002219C9">
          <w:rPr>
            <w:rStyle w:val="Hyperlink"/>
            <w:noProof/>
          </w:rPr>
          <w:t>2.1.1. Windows XP</w:t>
        </w:r>
        <w:r w:rsidR="00261DCA">
          <w:rPr>
            <w:noProof/>
            <w:webHidden/>
          </w:rPr>
          <w:tab/>
        </w:r>
        <w:r w:rsidR="00261DCA">
          <w:rPr>
            <w:noProof/>
            <w:webHidden/>
          </w:rPr>
          <w:fldChar w:fldCharType="begin"/>
        </w:r>
        <w:r w:rsidR="00261DCA">
          <w:rPr>
            <w:noProof/>
            <w:webHidden/>
          </w:rPr>
          <w:instrText xml:space="preserve"> PAGEREF _Toc407974867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52282E8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68" w:history="1">
        <w:r w:rsidR="00261DCA" w:rsidRPr="002219C9">
          <w:rPr>
            <w:rStyle w:val="Hyperlink"/>
            <w:noProof/>
          </w:rPr>
          <w:t>2.1.2. Windows 7</w:t>
        </w:r>
        <w:r w:rsidR="00261DCA">
          <w:rPr>
            <w:noProof/>
            <w:webHidden/>
          </w:rPr>
          <w:tab/>
        </w:r>
        <w:r w:rsidR="00261DCA">
          <w:rPr>
            <w:noProof/>
            <w:webHidden/>
          </w:rPr>
          <w:fldChar w:fldCharType="begin"/>
        </w:r>
        <w:r w:rsidR="00261DCA">
          <w:rPr>
            <w:noProof/>
            <w:webHidden/>
          </w:rPr>
          <w:instrText xml:space="preserve"> PAGEREF _Toc407974868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6A8E9AE1"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69" w:history="1">
        <w:r w:rsidR="00261DCA" w:rsidRPr="002219C9">
          <w:rPr>
            <w:rStyle w:val="Hyperlink"/>
            <w:noProof/>
          </w:rPr>
          <w:t>2.1.3. Running FEBio from Explorer</w:t>
        </w:r>
        <w:r w:rsidR="00261DCA">
          <w:rPr>
            <w:noProof/>
            <w:webHidden/>
          </w:rPr>
          <w:tab/>
        </w:r>
        <w:r w:rsidR="00261DCA">
          <w:rPr>
            <w:noProof/>
            <w:webHidden/>
          </w:rPr>
          <w:fldChar w:fldCharType="begin"/>
        </w:r>
        <w:r w:rsidR="00261DCA">
          <w:rPr>
            <w:noProof/>
            <w:webHidden/>
          </w:rPr>
          <w:instrText xml:space="preserve"> PAGEREF _Toc407974869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7BD8AAC3"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0" w:history="1">
        <w:r w:rsidR="00261DCA" w:rsidRPr="002219C9">
          <w:rPr>
            <w:rStyle w:val="Hyperlink"/>
            <w:noProof/>
          </w:rPr>
          <w:t>2.2. Running FEBio on Linux or MAC</w:t>
        </w:r>
        <w:r w:rsidR="00261DCA">
          <w:rPr>
            <w:noProof/>
            <w:webHidden/>
          </w:rPr>
          <w:tab/>
        </w:r>
        <w:r w:rsidR="00261DCA">
          <w:rPr>
            <w:noProof/>
            <w:webHidden/>
          </w:rPr>
          <w:fldChar w:fldCharType="begin"/>
        </w:r>
        <w:r w:rsidR="00261DCA">
          <w:rPr>
            <w:noProof/>
            <w:webHidden/>
          </w:rPr>
          <w:instrText xml:space="preserve"> PAGEREF _Toc407974870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421BF2CD"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1" w:history="1">
        <w:r w:rsidR="00261DCA" w:rsidRPr="002219C9">
          <w:rPr>
            <w:rStyle w:val="Hyperlink"/>
            <w:noProof/>
          </w:rPr>
          <w:t>2.3. The Command Line</w:t>
        </w:r>
        <w:r w:rsidR="00261DCA">
          <w:rPr>
            <w:noProof/>
            <w:webHidden/>
          </w:rPr>
          <w:tab/>
        </w:r>
        <w:r w:rsidR="00261DCA">
          <w:rPr>
            <w:noProof/>
            <w:webHidden/>
          </w:rPr>
          <w:fldChar w:fldCharType="begin"/>
        </w:r>
        <w:r w:rsidR="00261DCA">
          <w:rPr>
            <w:noProof/>
            <w:webHidden/>
          </w:rPr>
          <w:instrText xml:space="preserve"> PAGEREF _Toc407974871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453E74F8"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2" w:history="1">
        <w:r w:rsidR="00261DCA" w:rsidRPr="002219C9">
          <w:rPr>
            <w:rStyle w:val="Hyperlink"/>
            <w:noProof/>
          </w:rPr>
          <w:t>2.4. The FEBio Prompt</w:t>
        </w:r>
        <w:r w:rsidR="00261DCA">
          <w:rPr>
            <w:noProof/>
            <w:webHidden/>
          </w:rPr>
          <w:tab/>
        </w:r>
        <w:r w:rsidR="00261DCA">
          <w:rPr>
            <w:noProof/>
            <w:webHidden/>
          </w:rPr>
          <w:fldChar w:fldCharType="begin"/>
        </w:r>
        <w:r w:rsidR="00261DCA">
          <w:rPr>
            <w:noProof/>
            <w:webHidden/>
          </w:rPr>
          <w:instrText xml:space="preserve"> PAGEREF _Toc407974872 \h </w:instrText>
        </w:r>
        <w:r w:rsidR="00261DCA">
          <w:rPr>
            <w:noProof/>
            <w:webHidden/>
          </w:rPr>
        </w:r>
        <w:r w:rsidR="00261DCA">
          <w:rPr>
            <w:noProof/>
            <w:webHidden/>
          </w:rPr>
          <w:fldChar w:fldCharType="separate"/>
        </w:r>
        <w:r w:rsidR="008B6DD4">
          <w:rPr>
            <w:noProof/>
            <w:webHidden/>
          </w:rPr>
          <w:t>9</w:t>
        </w:r>
        <w:r w:rsidR="00261DCA">
          <w:rPr>
            <w:noProof/>
            <w:webHidden/>
          </w:rPr>
          <w:fldChar w:fldCharType="end"/>
        </w:r>
      </w:hyperlink>
    </w:p>
    <w:p w14:paraId="081A2769"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3" w:history="1">
        <w:r w:rsidR="00261DCA" w:rsidRPr="002219C9">
          <w:rPr>
            <w:rStyle w:val="Hyperlink"/>
            <w:noProof/>
          </w:rPr>
          <w:t>2.5. The Configuration File</w:t>
        </w:r>
        <w:r w:rsidR="00261DCA">
          <w:rPr>
            <w:noProof/>
            <w:webHidden/>
          </w:rPr>
          <w:tab/>
        </w:r>
        <w:r w:rsidR="00261DCA">
          <w:rPr>
            <w:noProof/>
            <w:webHidden/>
          </w:rPr>
          <w:fldChar w:fldCharType="begin"/>
        </w:r>
        <w:r w:rsidR="00261DCA">
          <w:rPr>
            <w:noProof/>
            <w:webHidden/>
          </w:rPr>
          <w:instrText xml:space="preserve"> PAGEREF _Toc407974873 \h </w:instrText>
        </w:r>
        <w:r w:rsidR="00261DCA">
          <w:rPr>
            <w:noProof/>
            <w:webHidden/>
          </w:rPr>
        </w:r>
        <w:r w:rsidR="00261DCA">
          <w:rPr>
            <w:noProof/>
            <w:webHidden/>
          </w:rPr>
          <w:fldChar w:fldCharType="separate"/>
        </w:r>
        <w:r w:rsidR="008B6DD4">
          <w:rPr>
            <w:noProof/>
            <w:webHidden/>
          </w:rPr>
          <w:t>10</w:t>
        </w:r>
        <w:r w:rsidR="00261DCA">
          <w:rPr>
            <w:noProof/>
            <w:webHidden/>
          </w:rPr>
          <w:fldChar w:fldCharType="end"/>
        </w:r>
      </w:hyperlink>
    </w:p>
    <w:p w14:paraId="6E66AE6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4" w:history="1">
        <w:r w:rsidR="00261DCA" w:rsidRPr="002219C9">
          <w:rPr>
            <w:rStyle w:val="Hyperlink"/>
            <w:noProof/>
          </w:rPr>
          <w:t>2.6. Using Multiple Processors</w:t>
        </w:r>
        <w:r w:rsidR="00261DCA">
          <w:rPr>
            <w:noProof/>
            <w:webHidden/>
          </w:rPr>
          <w:tab/>
        </w:r>
        <w:r w:rsidR="00261DCA">
          <w:rPr>
            <w:noProof/>
            <w:webHidden/>
          </w:rPr>
          <w:fldChar w:fldCharType="begin"/>
        </w:r>
        <w:r w:rsidR="00261DCA">
          <w:rPr>
            <w:noProof/>
            <w:webHidden/>
          </w:rPr>
          <w:instrText xml:space="preserve"> PAGEREF _Toc407974874 \h </w:instrText>
        </w:r>
        <w:r w:rsidR="00261DCA">
          <w:rPr>
            <w:noProof/>
            <w:webHidden/>
          </w:rPr>
        </w:r>
        <w:r w:rsidR="00261DCA">
          <w:rPr>
            <w:noProof/>
            <w:webHidden/>
          </w:rPr>
          <w:fldChar w:fldCharType="separate"/>
        </w:r>
        <w:r w:rsidR="008B6DD4">
          <w:rPr>
            <w:noProof/>
            <w:webHidden/>
          </w:rPr>
          <w:t>10</w:t>
        </w:r>
        <w:r w:rsidR="00261DCA">
          <w:rPr>
            <w:noProof/>
            <w:webHidden/>
          </w:rPr>
          <w:fldChar w:fldCharType="end"/>
        </w:r>
      </w:hyperlink>
    </w:p>
    <w:p w14:paraId="743D754A"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5" w:history="1">
        <w:r w:rsidR="00261DCA" w:rsidRPr="002219C9">
          <w:rPr>
            <w:rStyle w:val="Hyperlink"/>
            <w:noProof/>
          </w:rPr>
          <w:t>2.7. FEBio Output</w:t>
        </w:r>
        <w:r w:rsidR="00261DCA">
          <w:rPr>
            <w:noProof/>
            <w:webHidden/>
          </w:rPr>
          <w:tab/>
        </w:r>
        <w:r w:rsidR="00261DCA">
          <w:rPr>
            <w:noProof/>
            <w:webHidden/>
          </w:rPr>
          <w:fldChar w:fldCharType="begin"/>
        </w:r>
        <w:r w:rsidR="00261DCA">
          <w:rPr>
            <w:noProof/>
            <w:webHidden/>
          </w:rPr>
          <w:instrText xml:space="preserve"> PAGEREF _Toc407974875 \h </w:instrText>
        </w:r>
        <w:r w:rsidR="00261DCA">
          <w:rPr>
            <w:noProof/>
            <w:webHidden/>
          </w:rPr>
        </w:r>
        <w:r w:rsidR="00261DCA">
          <w:rPr>
            <w:noProof/>
            <w:webHidden/>
          </w:rPr>
          <w:fldChar w:fldCharType="separate"/>
        </w:r>
        <w:r w:rsidR="008B6DD4">
          <w:rPr>
            <w:noProof/>
            <w:webHidden/>
          </w:rPr>
          <w:t>11</w:t>
        </w:r>
        <w:r w:rsidR="00261DCA">
          <w:rPr>
            <w:noProof/>
            <w:webHidden/>
          </w:rPr>
          <w:fldChar w:fldCharType="end"/>
        </w:r>
      </w:hyperlink>
    </w:p>
    <w:p w14:paraId="74C989FF"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76" w:history="1">
        <w:r w:rsidR="00261DCA" w:rsidRPr="002219C9">
          <w:rPr>
            <w:rStyle w:val="Hyperlink"/>
            <w:noProof/>
          </w:rPr>
          <w:t>2.8. Advanced Options</w:t>
        </w:r>
        <w:r w:rsidR="00261DCA">
          <w:rPr>
            <w:noProof/>
            <w:webHidden/>
          </w:rPr>
          <w:tab/>
        </w:r>
        <w:r w:rsidR="00261DCA">
          <w:rPr>
            <w:noProof/>
            <w:webHidden/>
          </w:rPr>
          <w:fldChar w:fldCharType="begin"/>
        </w:r>
        <w:r w:rsidR="00261DCA">
          <w:rPr>
            <w:noProof/>
            <w:webHidden/>
          </w:rPr>
          <w:instrText xml:space="preserve"> PAGEREF _Toc407974876 \h </w:instrText>
        </w:r>
        <w:r w:rsidR="00261DCA">
          <w:rPr>
            <w:noProof/>
            <w:webHidden/>
          </w:rPr>
        </w:r>
        <w:r w:rsidR="00261DCA">
          <w:rPr>
            <w:noProof/>
            <w:webHidden/>
          </w:rPr>
          <w:fldChar w:fldCharType="separate"/>
        </w:r>
        <w:r w:rsidR="008B6DD4">
          <w:rPr>
            <w:noProof/>
            <w:webHidden/>
          </w:rPr>
          <w:t>12</w:t>
        </w:r>
        <w:r w:rsidR="00261DCA">
          <w:rPr>
            <w:noProof/>
            <w:webHidden/>
          </w:rPr>
          <w:fldChar w:fldCharType="end"/>
        </w:r>
      </w:hyperlink>
    </w:p>
    <w:p w14:paraId="72BFEE0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77" w:history="1">
        <w:r w:rsidR="00261DCA" w:rsidRPr="002219C9">
          <w:rPr>
            <w:rStyle w:val="Hyperlink"/>
            <w:noProof/>
          </w:rPr>
          <w:t>2.8.1. Interrupting a Run</w:t>
        </w:r>
        <w:r w:rsidR="00261DCA">
          <w:rPr>
            <w:noProof/>
            <w:webHidden/>
          </w:rPr>
          <w:tab/>
        </w:r>
        <w:r w:rsidR="00261DCA">
          <w:rPr>
            <w:noProof/>
            <w:webHidden/>
          </w:rPr>
          <w:fldChar w:fldCharType="begin"/>
        </w:r>
        <w:r w:rsidR="00261DCA">
          <w:rPr>
            <w:noProof/>
            <w:webHidden/>
          </w:rPr>
          <w:instrText xml:space="preserve"> PAGEREF _Toc407974877 \h </w:instrText>
        </w:r>
        <w:r w:rsidR="00261DCA">
          <w:rPr>
            <w:noProof/>
            <w:webHidden/>
          </w:rPr>
        </w:r>
        <w:r w:rsidR="00261DCA">
          <w:rPr>
            <w:noProof/>
            <w:webHidden/>
          </w:rPr>
          <w:fldChar w:fldCharType="separate"/>
        </w:r>
        <w:r w:rsidR="008B6DD4">
          <w:rPr>
            <w:noProof/>
            <w:webHidden/>
          </w:rPr>
          <w:t>12</w:t>
        </w:r>
        <w:r w:rsidR="00261DCA">
          <w:rPr>
            <w:noProof/>
            <w:webHidden/>
          </w:rPr>
          <w:fldChar w:fldCharType="end"/>
        </w:r>
      </w:hyperlink>
    </w:p>
    <w:p w14:paraId="481C50A6"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78" w:history="1">
        <w:r w:rsidR="00261DCA" w:rsidRPr="002219C9">
          <w:rPr>
            <w:rStyle w:val="Hyperlink"/>
            <w:noProof/>
          </w:rPr>
          <w:t>2.8.2. Debugging a Run</w:t>
        </w:r>
        <w:r w:rsidR="00261DCA">
          <w:rPr>
            <w:noProof/>
            <w:webHidden/>
          </w:rPr>
          <w:tab/>
        </w:r>
        <w:r w:rsidR="00261DCA">
          <w:rPr>
            <w:noProof/>
            <w:webHidden/>
          </w:rPr>
          <w:fldChar w:fldCharType="begin"/>
        </w:r>
        <w:r w:rsidR="00261DCA">
          <w:rPr>
            <w:noProof/>
            <w:webHidden/>
          </w:rPr>
          <w:instrText xml:space="preserve"> PAGEREF _Toc407974878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014EC7C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79" w:history="1">
        <w:r w:rsidR="00261DCA" w:rsidRPr="002219C9">
          <w:rPr>
            <w:rStyle w:val="Hyperlink"/>
            <w:noProof/>
          </w:rPr>
          <w:t>2.8.3. Restarting a Run</w:t>
        </w:r>
        <w:r w:rsidR="00261DCA">
          <w:rPr>
            <w:noProof/>
            <w:webHidden/>
          </w:rPr>
          <w:tab/>
        </w:r>
        <w:r w:rsidR="00261DCA">
          <w:rPr>
            <w:noProof/>
            <w:webHidden/>
          </w:rPr>
          <w:fldChar w:fldCharType="begin"/>
        </w:r>
        <w:r w:rsidR="00261DCA">
          <w:rPr>
            <w:noProof/>
            <w:webHidden/>
          </w:rPr>
          <w:instrText xml:space="preserve"> PAGEREF _Toc407974879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4651C34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80" w:history="1">
        <w:r w:rsidR="00261DCA" w:rsidRPr="002219C9">
          <w:rPr>
            <w:rStyle w:val="Hyperlink"/>
            <w:noProof/>
          </w:rPr>
          <w:t>2.8.4. Input File Checking</w:t>
        </w:r>
        <w:r w:rsidR="00261DCA">
          <w:rPr>
            <w:noProof/>
            <w:webHidden/>
          </w:rPr>
          <w:tab/>
        </w:r>
        <w:r w:rsidR="00261DCA">
          <w:rPr>
            <w:noProof/>
            <w:webHidden/>
          </w:rPr>
          <w:fldChar w:fldCharType="begin"/>
        </w:r>
        <w:r w:rsidR="00261DCA">
          <w:rPr>
            <w:noProof/>
            <w:webHidden/>
          </w:rPr>
          <w:instrText xml:space="preserve"> PAGEREF _Toc407974880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49BC586D"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4881" w:history="1">
        <w:r w:rsidR="00261DCA" w:rsidRPr="002219C9">
          <w:rPr>
            <w:rStyle w:val="Hyperlink"/>
            <w:noProof/>
          </w:rPr>
          <w:t>Chapter 3 Free Format Input</w:t>
        </w:r>
        <w:r w:rsidR="00261DCA">
          <w:rPr>
            <w:noProof/>
            <w:webHidden/>
          </w:rPr>
          <w:tab/>
        </w:r>
        <w:r w:rsidR="00261DCA">
          <w:rPr>
            <w:noProof/>
            <w:webHidden/>
          </w:rPr>
          <w:fldChar w:fldCharType="begin"/>
        </w:r>
        <w:r w:rsidR="00261DCA">
          <w:rPr>
            <w:noProof/>
            <w:webHidden/>
          </w:rPr>
          <w:instrText xml:space="preserve"> PAGEREF _Toc407974881 \h </w:instrText>
        </w:r>
        <w:r w:rsidR="00261DCA">
          <w:rPr>
            <w:noProof/>
            <w:webHidden/>
          </w:rPr>
        </w:r>
        <w:r w:rsidR="00261DCA">
          <w:rPr>
            <w:noProof/>
            <w:webHidden/>
          </w:rPr>
          <w:fldChar w:fldCharType="separate"/>
        </w:r>
        <w:r w:rsidR="008B6DD4">
          <w:rPr>
            <w:noProof/>
            <w:webHidden/>
          </w:rPr>
          <w:t>14</w:t>
        </w:r>
        <w:r w:rsidR="00261DCA">
          <w:rPr>
            <w:noProof/>
            <w:webHidden/>
          </w:rPr>
          <w:fldChar w:fldCharType="end"/>
        </w:r>
      </w:hyperlink>
    </w:p>
    <w:p w14:paraId="59991B4C"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82" w:history="1">
        <w:r w:rsidR="00261DCA" w:rsidRPr="002219C9">
          <w:rPr>
            <w:rStyle w:val="Hyperlink"/>
            <w:noProof/>
          </w:rPr>
          <w:t>3.1. Free Format Overview</w:t>
        </w:r>
        <w:r w:rsidR="00261DCA">
          <w:rPr>
            <w:noProof/>
            <w:webHidden/>
          </w:rPr>
          <w:tab/>
        </w:r>
        <w:r w:rsidR="00261DCA">
          <w:rPr>
            <w:noProof/>
            <w:webHidden/>
          </w:rPr>
          <w:fldChar w:fldCharType="begin"/>
        </w:r>
        <w:r w:rsidR="00261DCA">
          <w:rPr>
            <w:noProof/>
            <w:webHidden/>
          </w:rPr>
          <w:instrText xml:space="preserve"> PAGEREF _Toc407974882 \h </w:instrText>
        </w:r>
        <w:r w:rsidR="00261DCA">
          <w:rPr>
            <w:noProof/>
            <w:webHidden/>
          </w:rPr>
        </w:r>
        <w:r w:rsidR="00261DCA">
          <w:rPr>
            <w:noProof/>
            <w:webHidden/>
          </w:rPr>
          <w:fldChar w:fldCharType="separate"/>
        </w:r>
        <w:r w:rsidR="008B6DD4">
          <w:rPr>
            <w:noProof/>
            <w:webHidden/>
          </w:rPr>
          <w:t>15</w:t>
        </w:r>
        <w:r w:rsidR="00261DCA">
          <w:rPr>
            <w:noProof/>
            <w:webHidden/>
          </w:rPr>
          <w:fldChar w:fldCharType="end"/>
        </w:r>
      </w:hyperlink>
    </w:p>
    <w:p w14:paraId="61B91A4F"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83" w:history="1">
        <w:r w:rsidR="00261DCA" w:rsidRPr="002219C9">
          <w:rPr>
            <w:rStyle w:val="Hyperlink"/>
            <w:noProof/>
          </w:rPr>
          <w:t>3.2. Format Specification Versions</w:t>
        </w:r>
        <w:r w:rsidR="00261DCA">
          <w:rPr>
            <w:noProof/>
            <w:webHidden/>
          </w:rPr>
          <w:tab/>
        </w:r>
        <w:r w:rsidR="00261DCA">
          <w:rPr>
            <w:noProof/>
            <w:webHidden/>
          </w:rPr>
          <w:fldChar w:fldCharType="begin"/>
        </w:r>
        <w:r w:rsidR="00261DCA">
          <w:rPr>
            <w:noProof/>
            <w:webHidden/>
          </w:rPr>
          <w:instrText xml:space="preserve"> PAGEREF _Toc407974883 \h </w:instrText>
        </w:r>
        <w:r w:rsidR="00261DCA">
          <w:rPr>
            <w:noProof/>
            <w:webHidden/>
          </w:rPr>
        </w:r>
        <w:r w:rsidR="00261DCA">
          <w:rPr>
            <w:noProof/>
            <w:webHidden/>
          </w:rPr>
          <w:fldChar w:fldCharType="separate"/>
        </w:r>
        <w:r w:rsidR="008B6DD4">
          <w:rPr>
            <w:noProof/>
            <w:webHidden/>
          </w:rPr>
          <w:t>15</w:t>
        </w:r>
        <w:r w:rsidR="00261DCA">
          <w:rPr>
            <w:noProof/>
            <w:webHidden/>
          </w:rPr>
          <w:fldChar w:fldCharType="end"/>
        </w:r>
      </w:hyperlink>
    </w:p>
    <w:p w14:paraId="15333187"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84" w:history="1">
        <w:r w:rsidR="00261DCA" w:rsidRPr="002219C9">
          <w:rPr>
            <w:rStyle w:val="Hyperlink"/>
            <w:noProof/>
          </w:rPr>
          <w:t>3.3. Multiple Input Files</w:t>
        </w:r>
        <w:r w:rsidR="00261DCA">
          <w:rPr>
            <w:noProof/>
            <w:webHidden/>
          </w:rPr>
          <w:tab/>
        </w:r>
        <w:r w:rsidR="00261DCA">
          <w:rPr>
            <w:noProof/>
            <w:webHidden/>
          </w:rPr>
          <w:fldChar w:fldCharType="begin"/>
        </w:r>
        <w:r w:rsidR="00261DCA">
          <w:rPr>
            <w:noProof/>
            <w:webHidden/>
          </w:rPr>
          <w:instrText xml:space="preserve"> PAGEREF _Toc407974884 \h </w:instrText>
        </w:r>
        <w:r w:rsidR="00261DCA">
          <w:rPr>
            <w:noProof/>
            <w:webHidden/>
          </w:rPr>
        </w:r>
        <w:r w:rsidR="00261DCA">
          <w:rPr>
            <w:noProof/>
            <w:webHidden/>
          </w:rPr>
          <w:fldChar w:fldCharType="separate"/>
        </w:r>
        <w:r w:rsidR="008B6DD4">
          <w:rPr>
            <w:noProof/>
            <w:webHidden/>
          </w:rPr>
          <w:t>16</w:t>
        </w:r>
        <w:r w:rsidR="00261DCA">
          <w:rPr>
            <w:noProof/>
            <w:webHidden/>
          </w:rPr>
          <w:fldChar w:fldCharType="end"/>
        </w:r>
      </w:hyperlink>
    </w:p>
    <w:p w14:paraId="67FFBFF0"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85" w:history="1">
        <w:r w:rsidR="00261DCA" w:rsidRPr="002219C9">
          <w:rPr>
            <w:rStyle w:val="Hyperlink"/>
            <w:noProof/>
          </w:rPr>
          <w:t>3.4. Module Section</w:t>
        </w:r>
        <w:r w:rsidR="00261DCA">
          <w:rPr>
            <w:noProof/>
            <w:webHidden/>
          </w:rPr>
          <w:tab/>
        </w:r>
        <w:r w:rsidR="00261DCA">
          <w:rPr>
            <w:noProof/>
            <w:webHidden/>
          </w:rPr>
          <w:fldChar w:fldCharType="begin"/>
        </w:r>
        <w:r w:rsidR="00261DCA">
          <w:rPr>
            <w:noProof/>
            <w:webHidden/>
          </w:rPr>
          <w:instrText xml:space="preserve"> PAGEREF _Toc407974885 \h </w:instrText>
        </w:r>
        <w:r w:rsidR="00261DCA">
          <w:rPr>
            <w:noProof/>
            <w:webHidden/>
          </w:rPr>
        </w:r>
        <w:r w:rsidR="00261DCA">
          <w:rPr>
            <w:noProof/>
            <w:webHidden/>
          </w:rPr>
          <w:fldChar w:fldCharType="separate"/>
        </w:r>
        <w:r w:rsidR="008B6DD4">
          <w:rPr>
            <w:noProof/>
            <w:webHidden/>
          </w:rPr>
          <w:t>18</w:t>
        </w:r>
        <w:r w:rsidR="00261DCA">
          <w:rPr>
            <w:noProof/>
            <w:webHidden/>
          </w:rPr>
          <w:fldChar w:fldCharType="end"/>
        </w:r>
      </w:hyperlink>
    </w:p>
    <w:p w14:paraId="5973475B"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86" w:history="1">
        <w:r w:rsidR="00261DCA" w:rsidRPr="002219C9">
          <w:rPr>
            <w:rStyle w:val="Hyperlink"/>
            <w:noProof/>
          </w:rPr>
          <w:t>3.5. Control Section</w:t>
        </w:r>
        <w:r w:rsidR="00261DCA">
          <w:rPr>
            <w:noProof/>
            <w:webHidden/>
          </w:rPr>
          <w:tab/>
        </w:r>
        <w:r w:rsidR="00261DCA">
          <w:rPr>
            <w:noProof/>
            <w:webHidden/>
          </w:rPr>
          <w:fldChar w:fldCharType="begin"/>
        </w:r>
        <w:r w:rsidR="00261DCA">
          <w:rPr>
            <w:noProof/>
            <w:webHidden/>
          </w:rPr>
          <w:instrText xml:space="preserve"> PAGEREF _Toc407974886 \h </w:instrText>
        </w:r>
        <w:r w:rsidR="00261DCA">
          <w:rPr>
            <w:noProof/>
            <w:webHidden/>
          </w:rPr>
        </w:r>
        <w:r w:rsidR="00261DCA">
          <w:rPr>
            <w:noProof/>
            <w:webHidden/>
          </w:rPr>
          <w:fldChar w:fldCharType="separate"/>
        </w:r>
        <w:r w:rsidR="008B6DD4">
          <w:rPr>
            <w:noProof/>
            <w:webHidden/>
          </w:rPr>
          <w:t>19</w:t>
        </w:r>
        <w:r w:rsidR="00261DCA">
          <w:rPr>
            <w:noProof/>
            <w:webHidden/>
          </w:rPr>
          <w:fldChar w:fldCharType="end"/>
        </w:r>
      </w:hyperlink>
    </w:p>
    <w:p w14:paraId="368560DA"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87" w:history="1">
        <w:r w:rsidR="00261DCA" w:rsidRPr="002219C9">
          <w:rPr>
            <w:rStyle w:val="Hyperlink"/>
            <w:noProof/>
          </w:rPr>
          <w:t>3.5.1. Common Parameters</w:t>
        </w:r>
        <w:r w:rsidR="00261DCA">
          <w:rPr>
            <w:noProof/>
            <w:webHidden/>
          </w:rPr>
          <w:tab/>
        </w:r>
        <w:r w:rsidR="00261DCA">
          <w:rPr>
            <w:noProof/>
            <w:webHidden/>
          </w:rPr>
          <w:fldChar w:fldCharType="begin"/>
        </w:r>
        <w:r w:rsidR="00261DCA">
          <w:rPr>
            <w:noProof/>
            <w:webHidden/>
          </w:rPr>
          <w:instrText xml:space="preserve"> PAGEREF _Toc407974887 \h </w:instrText>
        </w:r>
        <w:r w:rsidR="00261DCA">
          <w:rPr>
            <w:noProof/>
            <w:webHidden/>
          </w:rPr>
        </w:r>
        <w:r w:rsidR="00261DCA">
          <w:rPr>
            <w:noProof/>
            <w:webHidden/>
          </w:rPr>
          <w:fldChar w:fldCharType="separate"/>
        </w:r>
        <w:r w:rsidR="008B6DD4">
          <w:rPr>
            <w:noProof/>
            <w:webHidden/>
          </w:rPr>
          <w:t>19</w:t>
        </w:r>
        <w:r w:rsidR="00261DCA">
          <w:rPr>
            <w:noProof/>
            <w:webHidden/>
          </w:rPr>
          <w:fldChar w:fldCharType="end"/>
        </w:r>
      </w:hyperlink>
    </w:p>
    <w:p w14:paraId="35E1492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88" w:history="1">
        <w:r w:rsidR="00261DCA" w:rsidRPr="002219C9">
          <w:rPr>
            <w:rStyle w:val="Hyperlink"/>
            <w:noProof/>
          </w:rPr>
          <w:t>3.5.2. Parameters for Biphasic Analysis</w:t>
        </w:r>
        <w:r w:rsidR="00261DCA">
          <w:rPr>
            <w:noProof/>
            <w:webHidden/>
          </w:rPr>
          <w:tab/>
        </w:r>
        <w:r w:rsidR="00261DCA">
          <w:rPr>
            <w:noProof/>
            <w:webHidden/>
          </w:rPr>
          <w:fldChar w:fldCharType="begin"/>
        </w:r>
        <w:r w:rsidR="00261DCA">
          <w:rPr>
            <w:noProof/>
            <w:webHidden/>
          </w:rPr>
          <w:instrText xml:space="preserve"> PAGEREF _Toc407974888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1EC08C0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89" w:history="1">
        <w:r w:rsidR="00261DCA" w:rsidRPr="002219C9">
          <w:rPr>
            <w:rStyle w:val="Hyperlink"/>
            <w:noProof/>
          </w:rPr>
          <w:t>3.5.3. Parameters for Solute Analysis</w:t>
        </w:r>
        <w:r w:rsidR="00261DCA">
          <w:rPr>
            <w:noProof/>
            <w:webHidden/>
          </w:rPr>
          <w:tab/>
        </w:r>
        <w:r w:rsidR="00261DCA">
          <w:rPr>
            <w:noProof/>
            <w:webHidden/>
          </w:rPr>
          <w:fldChar w:fldCharType="begin"/>
        </w:r>
        <w:r w:rsidR="00261DCA">
          <w:rPr>
            <w:noProof/>
            <w:webHidden/>
          </w:rPr>
          <w:instrText xml:space="preserve"> PAGEREF _Toc407974889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5BC9A69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0" w:history="1">
        <w:r w:rsidR="00261DCA" w:rsidRPr="002219C9">
          <w:rPr>
            <w:rStyle w:val="Hyperlink"/>
            <w:noProof/>
          </w:rPr>
          <w:t>3.5.4. Parameters for Heat Analysis</w:t>
        </w:r>
        <w:r w:rsidR="00261DCA">
          <w:rPr>
            <w:noProof/>
            <w:webHidden/>
          </w:rPr>
          <w:tab/>
        </w:r>
        <w:r w:rsidR="00261DCA">
          <w:rPr>
            <w:noProof/>
            <w:webHidden/>
          </w:rPr>
          <w:fldChar w:fldCharType="begin"/>
        </w:r>
        <w:r w:rsidR="00261DCA">
          <w:rPr>
            <w:noProof/>
            <w:webHidden/>
          </w:rPr>
          <w:instrText xml:space="preserve"> PAGEREF _Toc407974890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6209B158"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91" w:history="1">
        <w:r w:rsidR="00261DCA" w:rsidRPr="002219C9">
          <w:rPr>
            <w:rStyle w:val="Hyperlink"/>
            <w:noProof/>
          </w:rPr>
          <w:t>3.6. Globals Section</w:t>
        </w:r>
        <w:r w:rsidR="00261DCA">
          <w:rPr>
            <w:noProof/>
            <w:webHidden/>
          </w:rPr>
          <w:tab/>
        </w:r>
        <w:r w:rsidR="00261DCA">
          <w:rPr>
            <w:noProof/>
            <w:webHidden/>
          </w:rPr>
          <w:fldChar w:fldCharType="begin"/>
        </w:r>
        <w:r w:rsidR="00261DCA">
          <w:rPr>
            <w:noProof/>
            <w:webHidden/>
          </w:rPr>
          <w:instrText xml:space="preserve"> PAGEREF _Toc407974891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28E574C8"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2" w:history="1">
        <w:r w:rsidR="00261DCA" w:rsidRPr="002219C9">
          <w:rPr>
            <w:rStyle w:val="Hyperlink"/>
            <w:noProof/>
          </w:rPr>
          <w:t>3.6.1. Constants</w:t>
        </w:r>
        <w:r w:rsidR="00261DCA">
          <w:rPr>
            <w:noProof/>
            <w:webHidden/>
          </w:rPr>
          <w:tab/>
        </w:r>
        <w:r w:rsidR="00261DCA">
          <w:rPr>
            <w:noProof/>
            <w:webHidden/>
          </w:rPr>
          <w:fldChar w:fldCharType="begin"/>
        </w:r>
        <w:r w:rsidR="00261DCA">
          <w:rPr>
            <w:noProof/>
            <w:webHidden/>
          </w:rPr>
          <w:instrText xml:space="preserve"> PAGEREF _Toc407974892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05BDE12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3" w:history="1">
        <w:r w:rsidR="00261DCA" w:rsidRPr="002219C9">
          <w:rPr>
            <w:rStyle w:val="Hyperlink"/>
            <w:noProof/>
          </w:rPr>
          <w:t>3.6.2. Solutes</w:t>
        </w:r>
        <w:r w:rsidR="00261DCA">
          <w:rPr>
            <w:noProof/>
            <w:webHidden/>
          </w:rPr>
          <w:tab/>
        </w:r>
        <w:r w:rsidR="00261DCA">
          <w:rPr>
            <w:noProof/>
            <w:webHidden/>
          </w:rPr>
          <w:fldChar w:fldCharType="begin"/>
        </w:r>
        <w:r w:rsidR="00261DCA">
          <w:rPr>
            <w:noProof/>
            <w:webHidden/>
          </w:rPr>
          <w:instrText xml:space="preserve"> PAGEREF _Toc407974893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6072FCAA"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4" w:history="1">
        <w:r w:rsidR="00261DCA" w:rsidRPr="002219C9">
          <w:rPr>
            <w:rStyle w:val="Hyperlink"/>
            <w:noProof/>
          </w:rPr>
          <w:t>3.6.3. Solid-Bound Molecules</w:t>
        </w:r>
        <w:r w:rsidR="00261DCA">
          <w:rPr>
            <w:noProof/>
            <w:webHidden/>
          </w:rPr>
          <w:tab/>
        </w:r>
        <w:r w:rsidR="00261DCA">
          <w:rPr>
            <w:noProof/>
            <w:webHidden/>
          </w:rPr>
          <w:fldChar w:fldCharType="begin"/>
        </w:r>
        <w:r w:rsidR="00261DCA">
          <w:rPr>
            <w:noProof/>
            <w:webHidden/>
          </w:rPr>
          <w:instrText xml:space="preserve"> PAGEREF _Toc407974894 \h </w:instrText>
        </w:r>
        <w:r w:rsidR="00261DCA">
          <w:rPr>
            <w:noProof/>
            <w:webHidden/>
          </w:rPr>
        </w:r>
        <w:r w:rsidR="00261DCA">
          <w:rPr>
            <w:noProof/>
            <w:webHidden/>
          </w:rPr>
          <w:fldChar w:fldCharType="separate"/>
        </w:r>
        <w:r w:rsidR="008B6DD4">
          <w:rPr>
            <w:noProof/>
            <w:webHidden/>
          </w:rPr>
          <w:t>28</w:t>
        </w:r>
        <w:r w:rsidR="00261DCA">
          <w:rPr>
            <w:noProof/>
            <w:webHidden/>
          </w:rPr>
          <w:fldChar w:fldCharType="end"/>
        </w:r>
      </w:hyperlink>
    </w:p>
    <w:p w14:paraId="3653F6C0"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95" w:history="1">
        <w:r w:rsidR="00261DCA" w:rsidRPr="002219C9">
          <w:rPr>
            <w:rStyle w:val="Hyperlink"/>
            <w:noProof/>
          </w:rPr>
          <w:t>3.7. Material Section</w:t>
        </w:r>
        <w:r w:rsidR="00261DCA">
          <w:rPr>
            <w:noProof/>
            <w:webHidden/>
          </w:rPr>
          <w:tab/>
        </w:r>
        <w:r w:rsidR="00261DCA">
          <w:rPr>
            <w:noProof/>
            <w:webHidden/>
          </w:rPr>
          <w:fldChar w:fldCharType="begin"/>
        </w:r>
        <w:r w:rsidR="00261DCA">
          <w:rPr>
            <w:noProof/>
            <w:webHidden/>
          </w:rPr>
          <w:instrText xml:space="preserve"> PAGEREF _Toc407974895 \h </w:instrText>
        </w:r>
        <w:r w:rsidR="00261DCA">
          <w:rPr>
            <w:noProof/>
            <w:webHidden/>
          </w:rPr>
        </w:r>
        <w:r w:rsidR="00261DCA">
          <w:rPr>
            <w:noProof/>
            <w:webHidden/>
          </w:rPr>
          <w:fldChar w:fldCharType="separate"/>
        </w:r>
        <w:r w:rsidR="008B6DD4">
          <w:rPr>
            <w:noProof/>
            <w:webHidden/>
          </w:rPr>
          <w:t>29</w:t>
        </w:r>
        <w:r w:rsidR="00261DCA">
          <w:rPr>
            <w:noProof/>
            <w:webHidden/>
          </w:rPr>
          <w:fldChar w:fldCharType="end"/>
        </w:r>
      </w:hyperlink>
    </w:p>
    <w:p w14:paraId="4E2DFA4B"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896" w:history="1">
        <w:r w:rsidR="00261DCA" w:rsidRPr="002219C9">
          <w:rPr>
            <w:rStyle w:val="Hyperlink"/>
            <w:noProof/>
          </w:rPr>
          <w:t>3.8. Geometry Section</w:t>
        </w:r>
        <w:r w:rsidR="00261DCA">
          <w:rPr>
            <w:noProof/>
            <w:webHidden/>
          </w:rPr>
          <w:tab/>
        </w:r>
        <w:r w:rsidR="00261DCA">
          <w:rPr>
            <w:noProof/>
            <w:webHidden/>
          </w:rPr>
          <w:fldChar w:fldCharType="begin"/>
        </w:r>
        <w:r w:rsidR="00261DCA">
          <w:rPr>
            <w:noProof/>
            <w:webHidden/>
          </w:rPr>
          <w:instrText xml:space="preserve"> PAGEREF _Toc407974896 \h </w:instrText>
        </w:r>
        <w:r w:rsidR="00261DCA">
          <w:rPr>
            <w:noProof/>
            <w:webHidden/>
          </w:rPr>
        </w:r>
        <w:r w:rsidR="00261DCA">
          <w:rPr>
            <w:noProof/>
            <w:webHidden/>
          </w:rPr>
          <w:fldChar w:fldCharType="separate"/>
        </w:r>
        <w:r w:rsidR="008B6DD4">
          <w:rPr>
            <w:noProof/>
            <w:webHidden/>
          </w:rPr>
          <w:t>30</w:t>
        </w:r>
        <w:r w:rsidR="00261DCA">
          <w:rPr>
            <w:noProof/>
            <w:webHidden/>
          </w:rPr>
          <w:fldChar w:fldCharType="end"/>
        </w:r>
      </w:hyperlink>
    </w:p>
    <w:p w14:paraId="54E7E13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7" w:history="1">
        <w:r w:rsidR="00261DCA" w:rsidRPr="002219C9">
          <w:rPr>
            <w:rStyle w:val="Hyperlink"/>
            <w:noProof/>
          </w:rPr>
          <w:t>3.8.1. Nodes Section</w:t>
        </w:r>
        <w:r w:rsidR="00261DCA">
          <w:rPr>
            <w:noProof/>
            <w:webHidden/>
          </w:rPr>
          <w:tab/>
        </w:r>
        <w:r w:rsidR="00261DCA">
          <w:rPr>
            <w:noProof/>
            <w:webHidden/>
          </w:rPr>
          <w:fldChar w:fldCharType="begin"/>
        </w:r>
        <w:r w:rsidR="00261DCA">
          <w:rPr>
            <w:noProof/>
            <w:webHidden/>
          </w:rPr>
          <w:instrText xml:space="preserve"> PAGEREF _Toc407974897 \h </w:instrText>
        </w:r>
        <w:r w:rsidR="00261DCA">
          <w:rPr>
            <w:noProof/>
            <w:webHidden/>
          </w:rPr>
        </w:r>
        <w:r w:rsidR="00261DCA">
          <w:rPr>
            <w:noProof/>
            <w:webHidden/>
          </w:rPr>
          <w:fldChar w:fldCharType="separate"/>
        </w:r>
        <w:r w:rsidR="008B6DD4">
          <w:rPr>
            <w:noProof/>
            <w:webHidden/>
          </w:rPr>
          <w:t>30</w:t>
        </w:r>
        <w:r w:rsidR="00261DCA">
          <w:rPr>
            <w:noProof/>
            <w:webHidden/>
          </w:rPr>
          <w:fldChar w:fldCharType="end"/>
        </w:r>
      </w:hyperlink>
    </w:p>
    <w:p w14:paraId="5EB7F03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898" w:history="1">
        <w:r w:rsidR="00261DCA" w:rsidRPr="002219C9">
          <w:rPr>
            <w:rStyle w:val="Hyperlink"/>
            <w:noProof/>
          </w:rPr>
          <w:t>3.8.2. Elements Section</w:t>
        </w:r>
        <w:r w:rsidR="00261DCA">
          <w:rPr>
            <w:noProof/>
            <w:webHidden/>
          </w:rPr>
          <w:tab/>
        </w:r>
        <w:r w:rsidR="00261DCA">
          <w:rPr>
            <w:noProof/>
            <w:webHidden/>
          </w:rPr>
          <w:fldChar w:fldCharType="begin"/>
        </w:r>
        <w:r w:rsidR="00261DCA">
          <w:rPr>
            <w:noProof/>
            <w:webHidden/>
          </w:rPr>
          <w:instrText xml:space="preserve"> PAGEREF _Toc407974898 \h </w:instrText>
        </w:r>
        <w:r w:rsidR="00261DCA">
          <w:rPr>
            <w:noProof/>
            <w:webHidden/>
          </w:rPr>
        </w:r>
        <w:r w:rsidR="00261DCA">
          <w:rPr>
            <w:noProof/>
            <w:webHidden/>
          </w:rPr>
          <w:fldChar w:fldCharType="separate"/>
        </w:r>
        <w:r w:rsidR="008B6DD4">
          <w:rPr>
            <w:noProof/>
            <w:webHidden/>
          </w:rPr>
          <w:t>31</w:t>
        </w:r>
        <w:r w:rsidR="00261DCA">
          <w:rPr>
            <w:noProof/>
            <w:webHidden/>
          </w:rPr>
          <w:fldChar w:fldCharType="end"/>
        </w:r>
      </w:hyperlink>
    </w:p>
    <w:p w14:paraId="51885EA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899" w:history="1">
        <w:r w:rsidR="00261DCA" w:rsidRPr="002219C9">
          <w:rPr>
            <w:rStyle w:val="Hyperlink"/>
            <w:noProof/>
          </w:rPr>
          <w:t>3.8.2.1. Solid Elements</w:t>
        </w:r>
        <w:r w:rsidR="00261DCA">
          <w:rPr>
            <w:noProof/>
            <w:webHidden/>
          </w:rPr>
          <w:tab/>
        </w:r>
        <w:r w:rsidR="00261DCA">
          <w:rPr>
            <w:noProof/>
            <w:webHidden/>
          </w:rPr>
          <w:fldChar w:fldCharType="begin"/>
        </w:r>
        <w:r w:rsidR="00261DCA">
          <w:rPr>
            <w:noProof/>
            <w:webHidden/>
          </w:rPr>
          <w:instrText xml:space="preserve"> PAGEREF _Toc407974899 \h </w:instrText>
        </w:r>
        <w:r w:rsidR="00261DCA">
          <w:rPr>
            <w:noProof/>
            <w:webHidden/>
          </w:rPr>
        </w:r>
        <w:r w:rsidR="00261DCA">
          <w:rPr>
            <w:noProof/>
            <w:webHidden/>
          </w:rPr>
          <w:fldChar w:fldCharType="separate"/>
        </w:r>
        <w:r w:rsidR="008B6DD4">
          <w:rPr>
            <w:noProof/>
            <w:webHidden/>
          </w:rPr>
          <w:t>31</w:t>
        </w:r>
        <w:r w:rsidR="00261DCA">
          <w:rPr>
            <w:noProof/>
            <w:webHidden/>
          </w:rPr>
          <w:fldChar w:fldCharType="end"/>
        </w:r>
      </w:hyperlink>
    </w:p>
    <w:p w14:paraId="77A313B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00" w:history="1">
        <w:r w:rsidR="00261DCA" w:rsidRPr="002219C9">
          <w:rPr>
            <w:rStyle w:val="Hyperlink"/>
            <w:noProof/>
          </w:rPr>
          <w:t>3.8.2.2. Shell Elements</w:t>
        </w:r>
        <w:r w:rsidR="00261DCA">
          <w:rPr>
            <w:noProof/>
            <w:webHidden/>
          </w:rPr>
          <w:tab/>
        </w:r>
        <w:r w:rsidR="00261DCA">
          <w:rPr>
            <w:noProof/>
            <w:webHidden/>
          </w:rPr>
          <w:fldChar w:fldCharType="begin"/>
        </w:r>
        <w:r w:rsidR="00261DCA">
          <w:rPr>
            <w:noProof/>
            <w:webHidden/>
          </w:rPr>
          <w:instrText xml:space="preserve"> PAGEREF _Toc407974900 \h </w:instrText>
        </w:r>
        <w:r w:rsidR="00261DCA">
          <w:rPr>
            <w:noProof/>
            <w:webHidden/>
          </w:rPr>
        </w:r>
        <w:r w:rsidR="00261DCA">
          <w:rPr>
            <w:noProof/>
            <w:webHidden/>
          </w:rPr>
          <w:fldChar w:fldCharType="separate"/>
        </w:r>
        <w:r w:rsidR="008B6DD4">
          <w:rPr>
            <w:noProof/>
            <w:webHidden/>
          </w:rPr>
          <w:t>32</w:t>
        </w:r>
        <w:r w:rsidR="00261DCA">
          <w:rPr>
            <w:noProof/>
            <w:webHidden/>
          </w:rPr>
          <w:fldChar w:fldCharType="end"/>
        </w:r>
      </w:hyperlink>
    </w:p>
    <w:p w14:paraId="46391DE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01" w:history="1">
        <w:r w:rsidR="00261DCA" w:rsidRPr="002219C9">
          <w:rPr>
            <w:rStyle w:val="Hyperlink"/>
            <w:noProof/>
          </w:rPr>
          <w:t>3.8.2.3. Surface Elements</w:t>
        </w:r>
        <w:r w:rsidR="00261DCA">
          <w:rPr>
            <w:noProof/>
            <w:webHidden/>
          </w:rPr>
          <w:tab/>
        </w:r>
        <w:r w:rsidR="00261DCA">
          <w:rPr>
            <w:noProof/>
            <w:webHidden/>
          </w:rPr>
          <w:fldChar w:fldCharType="begin"/>
        </w:r>
        <w:r w:rsidR="00261DCA">
          <w:rPr>
            <w:noProof/>
            <w:webHidden/>
          </w:rPr>
          <w:instrText xml:space="preserve"> PAGEREF _Toc407974901 \h </w:instrText>
        </w:r>
        <w:r w:rsidR="00261DCA">
          <w:rPr>
            <w:noProof/>
            <w:webHidden/>
          </w:rPr>
        </w:r>
        <w:r w:rsidR="00261DCA">
          <w:rPr>
            <w:noProof/>
            <w:webHidden/>
          </w:rPr>
          <w:fldChar w:fldCharType="separate"/>
        </w:r>
        <w:r w:rsidR="008B6DD4">
          <w:rPr>
            <w:noProof/>
            <w:webHidden/>
          </w:rPr>
          <w:t>32</w:t>
        </w:r>
        <w:r w:rsidR="00261DCA">
          <w:rPr>
            <w:noProof/>
            <w:webHidden/>
          </w:rPr>
          <w:fldChar w:fldCharType="end"/>
        </w:r>
      </w:hyperlink>
    </w:p>
    <w:p w14:paraId="183D755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2" w:history="1">
        <w:r w:rsidR="00261DCA" w:rsidRPr="002219C9">
          <w:rPr>
            <w:rStyle w:val="Hyperlink"/>
            <w:noProof/>
          </w:rPr>
          <w:t>3.8.3. Element Data Section</w:t>
        </w:r>
        <w:r w:rsidR="00261DCA">
          <w:rPr>
            <w:noProof/>
            <w:webHidden/>
          </w:rPr>
          <w:tab/>
        </w:r>
        <w:r w:rsidR="00261DCA">
          <w:rPr>
            <w:noProof/>
            <w:webHidden/>
          </w:rPr>
          <w:fldChar w:fldCharType="begin"/>
        </w:r>
        <w:r w:rsidR="00261DCA">
          <w:rPr>
            <w:noProof/>
            <w:webHidden/>
          </w:rPr>
          <w:instrText xml:space="preserve"> PAGEREF _Toc407974902 \h </w:instrText>
        </w:r>
        <w:r w:rsidR="00261DCA">
          <w:rPr>
            <w:noProof/>
            <w:webHidden/>
          </w:rPr>
        </w:r>
        <w:r w:rsidR="00261DCA">
          <w:rPr>
            <w:noProof/>
            <w:webHidden/>
          </w:rPr>
          <w:fldChar w:fldCharType="separate"/>
        </w:r>
        <w:r w:rsidR="008B6DD4">
          <w:rPr>
            <w:noProof/>
            <w:webHidden/>
          </w:rPr>
          <w:t>33</w:t>
        </w:r>
        <w:r w:rsidR="00261DCA">
          <w:rPr>
            <w:noProof/>
            <w:webHidden/>
          </w:rPr>
          <w:fldChar w:fldCharType="end"/>
        </w:r>
      </w:hyperlink>
    </w:p>
    <w:p w14:paraId="08CB9AE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3" w:history="1">
        <w:r w:rsidR="00261DCA" w:rsidRPr="002219C9">
          <w:rPr>
            <w:rStyle w:val="Hyperlink"/>
            <w:noProof/>
          </w:rPr>
          <w:t>3.8.4. Surface Section</w:t>
        </w:r>
        <w:r w:rsidR="00261DCA">
          <w:rPr>
            <w:noProof/>
            <w:webHidden/>
          </w:rPr>
          <w:tab/>
        </w:r>
        <w:r w:rsidR="00261DCA">
          <w:rPr>
            <w:noProof/>
            <w:webHidden/>
          </w:rPr>
          <w:fldChar w:fldCharType="begin"/>
        </w:r>
        <w:r w:rsidR="00261DCA">
          <w:rPr>
            <w:noProof/>
            <w:webHidden/>
          </w:rPr>
          <w:instrText xml:space="preserve"> PAGEREF _Toc407974903 \h </w:instrText>
        </w:r>
        <w:r w:rsidR="00261DCA">
          <w:rPr>
            <w:noProof/>
            <w:webHidden/>
          </w:rPr>
        </w:r>
        <w:r w:rsidR="00261DCA">
          <w:rPr>
            <w:noProof/>
            <w:webHidden/>
          </w:rPr>
          <w:fldChar w:fldCharType="separate"/>
        </w:r>
        <w:r w:rsidR="008B6DD4">
          <w:rPr>
            <w:noProof/>
            <w:webHidden/>
          </w:rPr>
          <w:t>34</w:t>
        </w:r>
        <w:r w:rsidR="00261DCA">
          <w:rPr>
            <w:noProof/>
            <w:webHidden/>
          </w:rPr>
          <w:fldChar w:fldCharType="end"/>
        </w:r>
      </w:hyperlink>
    </w:p>
    <w:p w14:paraId="0602FD1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4" w:history="1">
        <w:r w:rsidR="00261DCA" w:rsidRPr="002219C9">
          <w:rPr>
            <w:rStyle w:val="Hyperlink"/>
            <w:noProof/>
          </w:rPr>
          <w:t>3.8.5. NodeSet Section</w:t>
        </w:r>
        <w:r w:rsidR="00261DCA">
          <w:rPr>
            <w:noProof/>
            <w:webHidden/>
          </w:rPr>
          <w:tab/>
        </w:r>
        <w:r w:rsidR="00261DCA">
          <w:rPr>
            <w:noProof/>
            <w:webHidden/>
          </w:rPr>
          <w:fldChar w:fldCharType="begin"/>
        </w:r>
        <w:r w:rsidR="00261DCA">
          <w:rPr>
            <w:noProof/>
            <w:webHidden/>
          </w:rPr>
          <w:instrText xml:space="preserve"> PAGEREF _Toc407974904 \h </w:instrText>
        </w:r>
        <w:r w:rsidR="00261DCA">
          <w:rPr>
            <w:noProof/>
            <w:webHidden/>
          </w:rPr>
        </w:r>
        <w:r w:rsidR="00261DCA">
          <w:rPr>
            <w:noProof/>
            <w:webHidden/>
          </w:rPr>
          <w:fldChar w:fldCharType="separate"/>
        </w:r>
        <w:r w:rsidR="008B6DD4">
          <w:rPr>
            <w:noProof/>
            <w:webHidden/>
          </w:rPr>
          <w:t>34</w:t>
        </w:r>
        <w:r w:rsidR="00261DCA">
          <w:rPr>
            <w:noProof/>
            <w:webHidden/>
          </w:rPr>
          <w:fldChar w:fldCharType="end"/>
        </w:r>
      </w:hyperlink>
    </w:p>
    <w:p w14:paraId="3BB34AE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5" w:history="1">
        <w:r w:rsidR="00261DCA" w:rsidRPr="002219C9">
          <w:rPr>
            <w:rStyle w:val="Hyperlink"/>
            <w:noProof/>
          </w:rPr>
          <w:t>3.8.6. ElementSet Section</w:t>
        </w:r>
        <w:r w:rsidR="00261DCA">
          <w:rPr>
            <w:noProof/>
            <w:webHidden/>
          </w:rPr>
          <w:tab/>
        </w:r>
        <w:r w:rsidR="00261DCA">
          <w:rPr>
            <w:noProof/>
            <w:webHidden/>
          </w:rPr>
          <w:fldChar w:fldCharType="begin"/>
        </w:r>
        <w:r w:rsidR="00261DCA">
          <w:rPr>
            <w:noProof/>
            <w:webHidden/>
          </w:rPr>
          <w:instrText xml:space="preserve"> PAGEREF _Toc407974905 \h </w:instrText>
        </w:r>
        <w:r w:rsidR="00261DCA">
          <w:rPr>
            <w:noProof/>
            <w:webHidden/>
          </w:rPr>
        </w:r>
        <w:r w:rsidR="00261DCA">
          <w:rPr>
            <w:noProof/>
            <w:webHidden/>
          </w:rPr>
          <w:fldChar w:fldCharType="separate"/>
        </w:r>
        <w:r w:rsidR="008B6DD4">
          <w:rPr>
            <w:noProof/>
            <w:webHidden/>
          </w:rPr>
          <w:t>35</w:t>
        </w:r>
        <w:r w:rsidR="00261DCA">
          <w:rPr>
            <w:noProof/>
            <w:webHidden/>
          </w:rPr>
          <w:fldChar w:fldCharType="end"/>
        </w:r>
      </w:hyperlink>
    </w:p>
    <w:p w14:paraId="684D053C"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06" w:history="1">
        <w:r w:rsidR="00261DCA" w:rsidRPr="002219C9">
          <w:rPr>
            <w:rStyle w:val="Hyperlink"/>
            <w:noProof/>
          </w:rPr>
          <w:t>3.9. Initial Section</w:t>
        </w:r>
        <w:r w:rsidR="00261DCA">
          <w:rPr>
            <w:noProof/>
            <w:webHidden/>
          </w:rPr>
          <w:tab/>
        </w:r>
        <w:r w:rsidR="00261DCA">
          <w:rPr>
            <w:noProof/>
            <w:webHidden/>
          </w:rPr>
          <w:fldChar w:fldCharType="begin"/>
        </w:r>
        <w:r w:rsidR="00261DCA">
          <w:rPr>
            <w:noProof/>
            <w:webHidden/>
          </w:rPr>
          <w:instrText xml:space="preserve"> PAGEREF _Toc407974906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6DCECB0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7" w:history="1">
        <w:r w:rsidR="00261DCA" w:rsidRPr="002219C9">
          <w:rPr>
            <w:rStyle w:val="Hyperlink"/>
            <w:noProof/>
          </w:rPr>
          <w:t>3.9.1. Initial Nodal Velocities</w:t>
        </w:r>
        <w:r w:rsidR="00261DCA">
          <w:rPr>
            <w:noProof/>
            <w:webHidden/>
          </w:rPr>
          <w:tab/>
        </w:r>
        <w:r w:rsidR="00261DCA">
          <w:rPr>
            <w:noProof/>
            <w:webHidden/>
          </w:rPr>
          <w:fldChar w:fldCharType="begin"/>
        </w:r>
        <w:r w:rsidR="00261DCA">
          <w:rPr>
            <w:noProof/>
            <w:webHidden/>
          </w:rPr>
          <w:instrText xml:space="preserve"> PAGEREF _Toc407974907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314FAB8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8" w:history="1">
        <w:r w:rsidR="00261DCA" w:rsidRPr="002219C9">
          <w:rPr>
            <w:rStyle w:val="Hyperlink"/>
            <w:noProof/>
          </w:rPr>
          <w:t>3.9.2. Initial Nodal Effective Fluid Pressure</w:t>
        </w:r>
        <w:r w:rsidR="00261DCA">
          <w:rPr>
            <w:noProof/>
            <w:webHidden/>
          </w:rPr>
          <w:tab/>
        </w:r>
        <w:r w:rsidR="00261DCA">
          <w:rPr>
            <w:noProof/>
            <w:webHidden/>
          </w:rPr>
          <w:fldChar w:fldCharType="begin"/>
        </w:r>
        <w:r w:rsidR="00261DCA">
          <w:rPr>
            <w:noProof/>
            <w:webHidden/>
          </w:rPr>
          <w:instrText xml:space="preserve"> PAGEREF _Toc407974908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587427B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09" w:history="1">
        <w:r w:rsidR="00261DCA" w:rsidRPr="002219C9">
          <w:rPr>
            <w:rStyle w:val="Hyperlink"/>
            <w:noProof/>
          </w:rPr>
          <w:t>3.9.3. Initial Nodal Effective Concentration</w:t>
        </w:r>
        <w:r w:rsidR="00261DCA">
          <w:rPr>
            <w:noProof/>
            <w:webHidden/>
          </w:rPr>
          <w:tab/>
        </w:r>
        <w:r w:rsidR="00261DCA">
          <w:rPr>
            <w:noProof/>
            <w:webHidden/>
          </w:rPr>
          <w:fldChar w:fldCharType="begin"/>
        </w:r>
        <w:r w:rsidR="00261DCA">
          <w:rPr>
            <w:noProof/>
            <w:webHidden/>
          </w:rPr>
          <w:instrText xml:space="preserve"> PAGEREF _Toc407974909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7B258BB9"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10" w:history="1">
        <w:r w:rsidR="00261DCA" w:rsidRPr="002219C9">
          <w:rPr>
            <w:rStyle w:val="Hyperlink"/>
            <w:noProof/>
          </w:rPr>
          <w:t>3.10. Boundary Section</w:t>
        </w:r>
        <w:r w:rsidR="00261DCA">
          <w:rPr>
            <w:noProof/>
            <w:webHidden/>
          </w:rPr>
          <w:tab/>
        </w:r>
        <w:r w:rsidR="00261DCA">
          <w:rPr>
            <w:noProof/>
            <w:webHidden/>
          </w:rPr>
          <w:fldChar w:fldCharType="begin"/>
        </w:r>
        <w:r w:rsidR="00261DCA">
          <w:rPr>
            <w:noProof/>
            <w:webHidden/>
          </w:rPr>
          <w:instrText xml:space="preserve"> PAGEREF _Toc407974910 \h </w:instrText>
        </w:r>
        <w:r w:rsidR="00261DCA">
          <w:rPr>
            <w:noProof/>
            <w:webHidden/>
          </w:rPr>
        </w:r>
        <w:r w:rsidR="00261DCA">
          <w:rPr>
            <w:noProof/>
            <w:webHidden/>
          </w:rPr>
          <w:fldChar w:fldCharType="separate"/>
        </w:r>
        <w:r w:rsidR="008B6DD4">
          <w:rPr>
            <w:noProof/>
            <w:webHidden/>
          </w:rPr>
          <w:t>37</w:t>
        </w:r>
        <w:r w:rsidR="00261DCA">
          <w:rPr>
            <w:noProof/>
            <w:webHidden/>
          </w:rPr>
          <w:fldChar w:fldCharType="end"/>
        </w:r>
      </w:hyperlink>
    </w:p>
    <w:p w14:paraId="6A6E2108"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11" w:history="1">
        <w:r w:rsidR="00261DCA" w:rsidRPr="002219C9">
          <w:rPr>
            <w:rStyle w:val="Hyperlink"/>
            <w:noProof/>
          </w:rPr>
          <w:t>3.10.1. Prescribed Nodal Degrees of Freedom</w:t>
        </w:r>
        <w:r w:rsidR="00261DCA">
          <w:rPr>
            <w:noProof/>
            <w:webHidden/>
          </w:rPr>
          <w:tab/>
        </w:r>
        <w:r w:rsidR="00261DCA">
          <w:rPr>
            <w:noProof/>
            <w:webHidden/>
          </w:rPr>
          <w:fldChar w:fldCharType="begin"/>
        </w:r>
        <w:r w:rsidR="00261DCA">
          <w:rPr>
            <w:noProof/>
            <w:webHidden/>
          </w:rPr>
          <w:instrText xml:space="preserve"> PAGEREF _Toc407974911 \h </w:instrText>
        </w:r>
        <w:r w:rsidR="00261DCA">
          <w:rPr>
            <w:noProof/>
            <w:webHidden/>
          </w:rPr>
        </w:r>
        <w:r w:rsidR="00261DCA">
          <w:rPr>
            <w:noProof/>
            <w:webHidden/>
          </w:rPr>
          <w:fldChar w:fldCharType="separate"/>
        </w:r>
        <w:r w:rsidR="008B6DD4">
          <w:rPr>
            <w:noProof/>
            <w:webHidden/>
          </w:rPr>
          <w:t>37</w:t>
        </w:r>
        <w:r w:rsidR="00261DCA">
          <w:rPr>
            <w:noProof/>
            <w:webHidden/>
          </w:rPr>
          <w:fldChar w:fldCharType="end"/>
        </w:r>
      </w:hyperlink>
    </w:p>
    <w:p w14:paraId="1DF60E3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12" w:history="1">
        <w:r w:rsidR="00261DCA" w:rsidRPr="002219C9">
          <w:rPr>
            <w:rStyle w:val="Hyperlink"/>
            <w:noProof/>
          </w:rPr>
          <w:t>3.10.2. Fixed Nodal Degrees of Freedom</w:t>
        </w:r>
        <w:r w:rsidR="00261DCA">
          <w:rPr>
            <w:noProof/>
            <w:webHidden/>
          </w:rPr>
          <w:tab/>
        </w:r>
        <w:r w:rsidR="00261DCA">
          <w:rPr>
            <w:noProof/>
            <w:webHidden/>
          </w:rPr>
          <w:fldChar w:fldCharType="begin"/>
        </w:r>
        <w:r w:rsidR="00261DCA">
          <w:rPr>
            <w:noProof/>
            <w:webHidden/>
          </w:rPr>
          <w:instrText xml:space="preserve"> PAGEREF _Toc407974912 \h </w:instrText>
        </w:r>
        <w:r w:rsidR="00261DCA">
          <w:rPr>
            <w:noProof/>
            <w:webHidden/>
          </w:rPr>
        </w:r>
        <w:r w:rsidR="00261DCA">
          <w:rPr>
            <w:noProof/>
            <w:webHidden/>
          </w:rPr>
          <w:fldChar w:fldCharType="separate"/>
        </w:r>
        <w:r w:rsidR="008B6DD4">
          <w:rPr>
            <w:noProof/>
            <w:webHidden/>
          </w:rPr>
          <w:t>38</w:t>
        </w:r>
        <w:r w:rsidR="00261DCA">
          <w:rPr>
            <w:noProof/>
            <w:webHidden/>
          </w:rPr>
          <w:fldChar w:fldCharType="end"/>
        </w:r>
      </w:hyperlink>
    </w:p>
    <w:p w14:paraId="038D2E4E"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13" w:history="1">
        <w:r w:rsidR="00261DCA" w:rsidRPr="002219C9">
          <w:rPr>
            <w:rStyle w:val="Hyperlink"/>
            <w:noProof/>
          </w:rPr>
          <w:t>3.11. Loads Section</w:t>
        </w:r>
        <w:r w:rsidR="00261DCA">
          <w:rPr>
            <w:noProof/>
            <w:webHidden/>
          </w:rPr>
          <w:tab/>
        </w:r>
        <w:r w:rsidR="00261DCA">
          <w:rPr>
            <w:noProof/>
            <w:webHidden/>
          </w:rPr>
          <w:fldChar w:fldCharType="begin"/>
        </w:r>
        <w:r w:rsidR="00261DCA">
          <w:rPr>
            <w:noProof/>
            <w:webHidden/>
          </w:rPr>
          <w:instrText xml:space="preserve"> PAGEREF _Toc407974913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5A36084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14" w:history="1">
        <w:r w:rsidR="00261DCA" w:rsidRPr="002219C9">
          <w:rPr>
            <w:rStyle w:val="Hyperlink"/>
            <w:noProof/>
          </w:rPr>
          <w:t>3.11.1. Nodal Loads</w:t>
        </w:r>
        <w:r w:rsidR="00261DCA">
          <w:rPr>
            <w:noProof/>
            <w:webHidden/>
          </w:rPr>
          <w:tab/>
        </w:r>
        <w:r w:rsidR="00261DCA">
          <w:rPr>
            <w:noProof/>
            <w:webHidden/>
          </w:rPr>
          <w:fldChar w:fldCharType="begin"/>
        </w:r>
        <w:r w:rsidR="00261DCA">
          <w:rPr>
            <w:noProof/>
            <w:webHidden/>
          </w:rPr>
          <w:instrText xml:space="preserve"> PAGEREF _Toc407974914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65E8707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15" w:history="1">
        <w:r w:rsidR="00261DCA" w:rsidRPr="002219C9">
          <w:rPr>
            <w:rStyle w:val="Hyperlink"/>
            <w:noProof/>
          </w:rPr>
          <w:t>3.11.2. Surface Loads</w:t>
        </w:r>
        <w:r w:rsidR="00261DCA">
          <w:rPr>
            <w:noProof/>
            <w:webHidden/>
          </w:rPr>
          <w:tab/>
        </w:r>
        <w:r w:rsidR="00261DCA">
          <w:rPr>
            <w:noProof/>
            <w:webHidden/>
          </w:rPr>
          <w:fldChar w:fldCharType="begin"/>
        </w:r>
        <w:r w:rsidR="00261DCA">
          <w:rPr>
            <w:noProof/>
            <w:webHidden/>
          </w:rPr>
          <w:instrText xml:space="preserve"> PAGEREF _Toc407974915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213096C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16" w:history="1">
        <w:r w:rsidR="00261DCA" w:rsidRPr="002219C9">
          <w:rPr>
            <w:rStyle w:val="Hyperlink"/>
            <w:noProof/>
          </w:rPr>
          <w:t>3.11.2.1. Pressure Load</w:t>
        </w:r>
        <w:r w:rsidR="00261DCA">
          <w:rPr>
            <w:noProof/>
            <w:webHidden/>
          </w:rPr>
          <w:tab/>
        </w:r>
        <w:r w:rsidR="00261DCA">
          <w:rPr>
            <w:noProof/>
            <w:webHidden/>
          </w:rPr>
          <w:fldChar w:fldCharType="begin"/>
        </w:r>
        <w:r w:rsidR="00261DCA">
          <w:rPr>
            <w:noProof/>
            <w:webHidden/>
          </w:rPr>
          <w:instrText xml:space="preserve"> PAGEREF _Toc407974916 \h </w:instrText>
        </w:r>
        <w:r w:rsidR="00261DCA">
          <w:rPr>
            <w:noProof/>
            <w:webHidden/>
          </w:rPr>
        </w:r>
        <w:r w:rsidR="00261DCA">
          <w:rPr>
            <w:noProof/>
            <w:webHidden/>
          </w:rPr>
          <w:fldChar w:fldCharType="separate"/>
        </w:r>
        <w:r w:rsidR="008B6DD4">
          <w:rPr>
            <w:noProof/>
            <w:webHidden/>
          </w:rPr>
          <w:t>40</w:t>
        </w:r>
        <w:r w:rsidR="00261DCA">
          <w:rPr>
            <w:noProof/>
            <w:webHidden/>
          </w:rPr>
          <w:fldChar w:fldCharType="end"/>
        </w:r>
      </w:hyperlink>
    </w:p>
    <w:p w14:paraId="6014ED3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17" w:history="1">
        <w:r w:rsidR="00261DCA" w:rsidRPr="002219C9">
          <w:rPr>
            <w:rStyle w:val="Hyperlink"/>
            <w:noProof/>
          </w:rPr>
          <w:t>3.11.2.2. Traction Load</w:t>
        </w:r>
        <w:r w:rsidR="00261DCA">
          <w:rPr>
            <w:noProof/>
            <w:webHidden/>
          </w:rPr>
          <w:tab/>
        </w:r>
        <w:r w:rsidR="00261DCA">
          <w:rPr>
            <w:noProof/>
            <w:webHidden/>
          </w:rPr>
          <w:fldChar w:fldCharType="begin"/>
        </w:r>
        <w:r w:rsidR="00261DCA">
          <w:rPr>
            <w:noProof/>
            <w:webHidden/>
          </w:rPr>
          <w:instrText xml:space="preserve"> PAGEREF _Toc407974917 \h </w:instrText>
        </w:r>
        <w:r w:rsidR="00261DCA">
          <w:rPr>
            <w:noProof/>
            <w:webHidden/>
          </w:rPr>
        </w:r>
        <w:r w:rsidR="00261DCA">
          <w:rPr>
            <w:noProof/>
            <w:webHidden/>
          </w:rPr>
          <w:fldChar w:fldCharType="separate"/>
        </w:r>
        <w:r w:rsidR="008B6DD4">
          <w:rPr>
            <w:noProof/>
            <w:webHidden/>
          </w:rPr>
          <w:t>40</w:t>
        </w:r>
        <w:r w:rsidR="00261DCA">
          <w:rPr>
            <w:noProof/>
            <w:webHidden/>
          </w:rPr>
          <w:fldChar w:fldCharType="end"/>
        </w:r>
      </w:hyperlink>
    </w:p>
    <w:p w14:paraId="1DDD352B"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18" w:history="1">
        <w:r w:rsidR="00261DCA" w:rsidRPr="002219C9">
          <w:rPr>
            <w:rStyle w:val="Hyperlink"/>
            <w:noProof/>
          </w:rPr>
          <w:t>3.11.2.3. Mixture Normal Traction</w:t>
        </w:r>
        <w:r w:rsidR="00261DCA">
          <w:rPr>
            <w:noProof/>
            <w:webHidden/>
          </w:rPr>
          <w:tab/>
        </w:r>
        <w:r w:rsidR="00261DCA">
          <w:rPr>
            <w:noProof/>
            <w:webHidden/>
          </w:rPr>
          <w:fldChar w:fldCharType="begin"/>
        </w:r>
        <w:r w:rsidR="00261DCA">
          <w:rPr>
            <w:noProof/>
            <w:webHidden/>
          </w:rPr>
          <w:instrText xml:space="preserve"> PAGEREF _Toc407974918 \h </w:instrText>
        </w:r>
        <w:r w:rsidR="00261DCA">
          <w:rPr>
            <w:noProof/>
            <w:webHidden/>
          </w:rPr>
        </w:r>
        <w:r w:rsidR="00261DCA">
          <w:rPr>
            <w:noProof/>
            <w:webHidden/>
          </w:rPr>
          <w:fldChar w:fldCharType="separate"/>
        </w:r>
        <w:r w:rsidR="008B6DD4">
          <w:rPr>
            <w:noProof/>
            <w:webHidden/>
          </w:rPr>
          <w:t>41</w:t>
        </w:r>
        <w:r w:rsidR="00261DCA">
          <w:rPr>
            <w:noProof/>
            <w:webHidden/>
          </w:rPr>
          <w:fldChar w:fldCharType="end"/>
        </w:r>
      </w:hyperlink>
    </w:p>
    <w:p w14:paraId="4A4D727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19" w:history="1">
        <w:r w:rsidR="00261DCA" w:rsidRPr="002219C9">
          <w:rPr>
            <w:rStyle w:val="Hyperlink"/>
            <w:noProof/>
          </w:rPr>
          <w:t>3.11.2.4. Fluid Flux</w:t>
        </w:r>
        <w:r w:rsidR="00261DCA">
          <w:rPr>
            <w:noProof/>
            <w:webHidden/>
          </w:rPr>
          <w:tab/>
        </w:r>
        <w:r w:rsidR="00261DCA">
          <w:rPr>
            <w:noProof/>
            <w:webHidden/>
          </w:rPr>
          <w:fldChar w:fldCharType="begin"/>
        </w:r>
        <w:r w:rsidR="00261DCA">
          <w:rPr>
            <w:noProof/>
            <w:webHidden/>
          </w:rPr>
          <w:instrText xml:space="preserve"> PAGEREF _Toc407974919 \h </w:instrText>
        </w:r>
        <w:r w:rsidR="00261DCA">
          <w:rPr>
            <w:noProof/>
            <w:webHidden/>
          </w:rPr>
        </w:r>
        <w:r w:rsidR="00261DCA">
          <w:rPr>
            <w:noProof/>
            <w:webHidden/>
          </w:rPr>
          <w:fldChar w:fldCharType="separate"/>
        </w:r>
        <w:r w:rsidR="008B6DD4">
          <w:rPr>
            <w:noProof/>
            <w:webHidden/>
          </w:rPr>
          <w:t>42</w:t>
        </w:r>
        <w:r w:rsidR="00261DCA">
          <w:rPr>
            <w:noProof/>
            <w:webHidden/>
          </w:rPr>
          <w:fldChar w:fldCharType="end"/>
        </w:r>
      </w:hyperlink>
    </w:p>
    <w:p w14:paraId="182CE96B"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0" w:history="1">
        <w:r w:rsidR="00261DCA" w:rsidRPr="002219C9">
          <w:rPr>
            <w:rStyle w:val="Hyperlink"/>
            <w:noProof/>
          </w:rPr>
          <w:t>3.11.2.5. Solute Flux</w:t>
        </w:r>
        <w:r w:rsidR="00261DCA">
          <w:rPr>
            <w:noProof/>
            <w:webHidden/>
          </w:rPr>
          <w:tab/>
        </w:r>
        <w:r w:rsidR="00261DCA">
          <w:rPr>
            <w:noProof/>
            <w:webHidden/>
          </w:rPr>
          <w:fldChar w:fldCharType="begin"/>
        </w:r>
        <w:r w:rsidR="00261DCA">
          <w:rPr>
            <w:noProof/>
            <w:webHidden/>
          </w:rPr>
          <w:instrText xml:space="preserve"> PAGEREF _Toc407974920 \h </w:instrText>
        </w:r>
        <w:r w:rsidR="00261DCA">
          <w:rPr>
            <w:noProof/>
            <w:webHidden/>
          </w:rPr>
        </w:r>
        <w:r w:rsidR="00261DCA">
          <w:rPr>
            <w:noProof/>
            <w:webHidden/>
          </w:rPr>
          <w:fldChar w:fldCharType="separate"/>
        </w:r>
        <w:r w:rsidR="008B6DD4">
          <w:rPr>
            <w:noProof/>
            <w:webHidden/>
          </w:rPr>
          <w:t>44</w:t>
        </w:r>
        <w:r w:rsidR="00261DCA">
          <w:rPr>
            <w:noProof/>
            <w:webHidden/>
          </w:rPr>
          <w:fldChar w:fldCharType="end"/>
        </w:r>
      </w:hyperlink>
    </w:p>
    <w:p w14:paraId="0E036B7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1" w:history="1">
        <w:r w:rsidR="00261DCA" w:rsidRPr="002219C9">
          <w:rPr>
            <w:rStyle w:val="Hyperlink"/>
            <w:noProof/>
          </w:rPr>
          <w:t>3.11.2.6. Heat Flux</w:t>
        </w:r>
        <w:r w:rsidR="00261DCA">
          <w:rPr>
            <w:noProof/>
            <w:webHidden/>
          </w:rPr>
          <w:tab/>
        </w:r>
        <w:r w:rsidR="00261DCA">
          <w:rPr>
            <w:noProof/>
            <w:webHidden/>
          </w:rPr>
          <w:fldChar w:fldCharType="begin"/>
        </w:r>
        <w:r w:rsidR="00261DCA">
          <w:rPr>
            <w:noProof/>
            <w:webHidden/>
          </w:rPr>
          <w:instrText xml:space="preserve"> PAGEREF _Toc407974921 \h </w:instrText>
        </w:r>
        <w:r w:rsidR="00261DCA">
          <w:rPr>
            <w:noProof/>
            <w:webHidden/>
          </w:rPr>
        </w:r>
        <w:r w:rsidR="00261DCA">
          <w:rPr>
            <w:noProof/>
            <w:webHidden/>
          </w:rPr>
          <w:fldChar w:fldCharType="separate"/>
        </w:r>
        <w:r w:rsidR="008B6DD4">
          <w:rPr>
            <w:noProof/>
            <w:webHidden/>
          </w:rPr>
          <w:t>44</w:t>
        </w:r>
        <w:r w:rsidR="00261DCA">
          <w:rPr>
            <w:noProof/>
            <w:webHidden/>
          </w:rPr>
          <w:fldChar w:fldCharType="end"/>
        </w:r>
      </w:hyperlink>
    </w:p>
    <w:p w14:paraId="343E738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2" w:history="1">
        <w:r w:rsidR="00261DCA" w:rsidRPr="002219C9">
          <w:rPr>
            <w:rStyle w:val="Hyperlink"/>
            <w:noProof/>
          </w:rPr>
          <w:t>3.11.2.7. Convective Heat Flux</w:t>
        </w:r>
        <w:r w:rsidR="00261DCA">
          <w:rPr>
            <w:noProof/>
            <w:webHidden/>
          </w:rPr>
          <w:tab/>
        </w:r>
        <w:r w:rsidR="00261DCA">
          <w:rPr>
            <w:noProof/>
            <w:webHidden/>
          </w:rPr>
          <w:fldChar w:fldCharType="begin"/>
        </w:r>
        <w:r w:rsidR="00261DCA">
          <w:rPr>
            <w:noProof/>
            <w:webHidden/>
          </w:rPr>
          <w:instrText xml:space="preserve"> PAGEREF _Toc407974922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5AE387F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23" w:history="1">
        <w:r w:rsidR="00261DCA" w:rsidRPr="002219C9">
          <w:rPr>
            <w:rStyle w:val="Hyperlink"/>
            <w:noProof/>
          </w:rPr>
          <w:t>3.11.3. Body Loads</w:t>
        </w:r>
        <w:r w:rsidR="00261DCA">
          <w:rPr>
            <w:noProof/>
            <w:webHidden/>
          </w:rPr>
          <w:tab/>
        </w:r>
        <w:r w:rsidR="00261DCA">
          <w:rPr>
            <w:noProof/>
            <w:webHidden/>
          </w:rPr>
          <w:fldChar w:fldCharType="begin"/>
        </w:r>
        <w:r w:rsidR="00261DCA">
          <w:rPr>
            <w:noProof/>
            <w:webHidden/>
          </w:rPr>
          <w:instrText xml:space="preserve"> PAGEREF _Toc407974923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65E4F5B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4" w:history="1">
        <w:r w:rsidR="00261DCA" w:rsidRPr="002219C9">
          <w:rPr>
            <w:rStyle w:val="Hyperlink"/>
            <w:noProof/>
          </w:rPr>
          <w:t>3.11.3.1. Constant Body Force</w:t>
        </w:r>
        <w:r w:rsidR="00261DCA">
          <w:rPr>
            <w:noProof/>
            <w:webHidden/>
          </w:rPr>
          <w:tab/>
        </w:r>
        <w:r w:rsidR="00261DCA">
          <w:rPr>
            <w:noProof/>
            <w:webHidden/>
          </w:rPr>
          <w:fldChar w:fldCharType="begin"/>
        </w:r>
        <w:r w:rsidR="00261DCA">
          <w:rPr>
            <w:noProof/>
            <w:webHidden/>
          </w:rPr>
          <w:instrText xml:space="preserve"> PAGEREF _Toc407974924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1BB32A2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5" w:history="1">
        <w:r w:rsidR="00261DCA" w:rsidRPr="002219C9">
          <w:rPr>
            <w:rStyle w:val="Hyperlink"/>
            <w:noProof/>
          </w:rPr>
          <w:t>3.11.3.2. Non-Constant Body Force</w:t>
        </w:r>
        <w:r w:rsidR="00261DCA">
          <w:rPr>
            <w:noProof/>
            <w:webHidden/>
          </w:rPr>
          <w:tab/>
        </w:r>
        <w:r w:rsidR="00261DCA">
          <w:rPr>
            <w:noProof/>
            <w:webHidden/>
          </w:rPr>
          <w:fldChar w:fldCharType="begin"/>
        </w:r>
        <w:r w:rsidR="00261DCA">
          <w:rPr>
            <w:noProof/>
            <w:webHidden/>
          </w:rPr>
          <w:instrText xml:space="preserve"> PAGEREF _Toc407974925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4365B8C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6" w:history="1">
        <w:r w:rsidR="00261DCA" w:rsidRPr="002219C9">
          <w:rPr>
            <w:rStyle w:val="Hyperlink"/>
            <w:noProof/>
          </w:rPr>
          <w:t>3.11.3.3. Centrifugal Force</w:t>
        </w:r>
        <w:r w:rsidR="00261DCA">
          <w:rPr>
            <w:noProof/>
            <w:webHidden/>
          </w:rPr>
          <w:tab/>
        </w:r>
        <w:r w:rsidR="00261DCA">
          <w:rPr>
            <w:noProof/>
            <w:webHidden/>
          </w:rPr>
          <w:fldChar w:fldCharType="begin"/>
        </w:r>
        <w:r w:rsidR="00261DCA">
          <w:rPr>
            <w:noProof/>
            <w:webHidden/>
          </w:rPr>
          <w:instrText xml:space="preserve"> PAGEREF _Toc407974926 \h </w:instrText>
        </w:r>
        <w:r w:rsidR="00261DCA">
          <w:rPr>
            <w:noProof/>
            <w:webHidden/>
          </w:rPr>
        </w:r>
        <w:r w:rsidR="00261DCA">
          <w:rPr>
            <w:noProof/>
            <w:webHidden/>
          </w:rPr>
          <w:fldChar w:fldCharType="separate"/>
        </w:r>
        <w:r w:rsidR="008B6DD4">
          <w:rPr>
            <w:noProof/>
            <w:webHidden/>
          </w:rPr>
          <w:t>46</w:t>
        </w:r>
        <w:r w:rsidR="00261DCA">
          <w:rPr>
            <w:noProof/>
            <w:webHidden/>
          </w:rPr>
          <w:fldChar w:fldCharType="end"/>
        </w:r>
      </w:hyperlink>
    </w:p>
    <w:p w14:paraId="306E2EC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27" w:history="1">
        <w:r w:rsidR="00261DCA" w:rsidRPr="002219C9">
          <w:rPr>
            <w:rStyle w:val="Hyperlink"/>
            <w:noProof/>
          </w:rPr>
          <w:t>3.11.3.4. Heat source</w:t>
        </w:r>
        <w:r w:rsidR="00261DCA">
          <w:rPr>
            <w:noProof/>
            <w:webHidden/>
          </w:rPr>
          <w:tab/>
        </w:r>
        <w:r w:rsidR="00261DCA">
          <w:rPr>
            <w:noProof/>
            <w:webHidden/>
          </w:rPr>
          <w:fldChar w:fldCharType="begin"/>
        </w:r>
        <w:r w:rsidR="00261DCA">
          <w:rPr>
            <w:noProof/>
            <w:webHidden/>
          </w:rPr>
          <w:instrText xml:space="preserve"> PAGEREF _Toc407974927 \h </w:instrText>
        </w:r>
        <w:r w:rsidR="00261DCA">
          <w:rPr>
            <w:noProof/>
            <w:webHidden/>
          </w:rPr>
        </w:r>
        <w:r w:rsidR="00261DCA">
          <w:rPr>
            <w:noProof/>
            <w:webHidden/>
          </w:rPr>
          <w:fldChar w:fldCharType="separate"/>
        </w:r>
        <w:r w:rsidR="008B6DD4">
          <w:rPr>
            <w:noProof/>
            <w:webHidden/>
          </w:rPr>
          <w:t>46</w:t>
        </w:r>
        <w:r w:rsidR="00261DCA">
          <w:rPr>
            <w:noProof/>
            <w:webHidden/>
          </w:rPr>
          <w:fldChar w:fldCharType="end"/>
        </w:r>
      </w:hyperlink>
    </w:p>
    <w:p w14:paraId="0E05D154"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28" w:history="1">
        <w:r w:rsidR="00261DCA" w:rsidRPr="002219C9">
          <w:rPr>
            <w:rStyle w:val="Hyperlink"/>
            <w:noProof/>
          </w:rPr>
          <w:t>3.12. Contact Section</w:t>
        </w:r>
        <w:r w:rsidR="00261DCA">
          <w:rPr>
            <w:noProof/>
            <w:webHidden/>
          </w:rPr>
          <w:tab/>
        </w:r>
        <w:r w:rsidR="00261DCA">
          <w:rPr>
            <w:noProof/>
            <w:webHidden/>
          </w:rPr>
          <w:fldChar w:fldCharType="begin"/>
        </w:r>
        <w:r w:rsidR="00261DCA">
          <w:rPr>
            <w:noProof/>
            <w:webHidden/>
          </w:rPr>
          <w:instrText xml:space="preserve"> PAGEREF _Toc407974928 \h </w:instrText>
        </w:r>
        <w:r w:rsidR="00261DCA">
          <w:rPr>
            <w:noProof/>
            <w:webHidden/>
          </w:rPr>
        </w:r>
        <w:r w:rsidR="00261DCA">
          <w:rPr>
            <w:noProof/>
            <w:webHidden/>
          </w:rPr>
          <w:fldChar w:fldCharType="separate"/>
        </w:r>
        <w:r w:rsidR="008B6DD4">
          <w:rPr>
            <w:noProof/>
            <w:webHidden/>
          </w:rPr>
          <w:t>47</w:t>
        </w:r>
        <w:r w:rsidR="00261DCA">
          <w:rPr>
            <w:noProof/>
            <w:webHidden/>
          </w:rPr>
          <w:fldChar w:fldCharType="end"/>
        </w:r>
      </w:hyperlink>
    </w:p>
    <w:p w14:paraId="103C441B"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29" w:history="1">
        <w:r w:rsidR="00261DCA" w:rsidRPr="002219C9">
          <w:rPr>
            <w:rStyle w:val="Hyperlink"/>
            <w:noProof/>
          </w:rPr>
          <w:t>3.12.1. Sliding Interfaces</w:t>
        </w:r>
        <w:r w:rsidR="00261DCA">
          <w:rPr>
            <w:noProof/>
            <w:webHidden/>
          </w:rPr>
          <w:tab/>
        </w:r>
        <w:r w:rsidR="00261DCA">
          <w:rPr>
            <w:noProof/>
            <w:webHidden/>
          </w:rPr>
          <w:fldChar w:fldCharType="begin"/>
        </w:r>
        <w:r w:rsidR="00261DCA">
          <w:rPr>
            <w:noProof/>
            <w:webHidden/>
          </w:rPr>
          <w:instrText xml:space="preserve"> PAGEREF _Toc407974929 \h </w:instrText>
        </w:r>
        <w:r w:rsidR="00261DCA">
          <w:rPr>
            <w:noProof/>
            <w:webHidden/>
          </w:rPr>
        </w:r>
        <w:r w:rsidR="00261DCA">
          <w:rPr>
            <w:noProof/>
            <w:webHidden/>
          </w:rPr>
          <w:fldChar w:fldCharType="separate"/>
        </w:r>
        <w:r w:rsidR="008B6DD4">
          <w:rPr>
            <w:noProof/>
            <w:webHidden/>
          </w:rPr>
          <w:t>47</w:t>
        </w:r>
        <w:r w:rsidR="00261DCA">
          <w:rPr>
            <w:noProof/>
            <w:webHidden/>
          </w:rPr>
          <w:fldChar w:fldCharType="end"/>
        </w:r>
      </w:hyperlink>
    </w:p>
    <w:p w14:paraId="730D894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0" w:history="1">
        <w:r w:rsidR="00261DCA" w:rsidRPr="002219C9">
          <w:rPr>
            <w:rStyle w:val="Hyperlink"/>
            <w:noProof/>
          </w:rPr>
          <w:t>3.12.2. Biphasic Contact</w:t>
        </w:r>
        <w:r w:rsidR="00261DCA">
          <w:rPr>
            <w:noProof/>
            <w:webHidden/>
          </w:rPr>
          <w:tab/>
        </w:r>
        <w:r w:rsidR="00261DCA">
          <w:rPr>
            <w:noProof/>
            <w:webHidden/>
          </w:rPr>
          <w:fldChar w:fldCharType="begin"/>
        </w:r>
        <w:r w:rsidR="00261DCA">
          <w:rPr>
            <w:noProof/>
            <w:webHidden/>
          </w:rPr>
          <w:instrText xml:space="preserve"> PAGEREF _Toc407974930 \h </w:instrText>
        </w:r>
        <w:r w:rsidR="00261DCA">
          <w:rPr>
            <w:noProof/>
            <w:webHidden/>
          </w:rPr>
        </w:r>
        <w:r w:rsidR="00261DCA">
          <w:rPr>
            <w:noProof/>
            <w:webHidden/>
          </w:rPr>
          <w:fldChar w:fldCharType="separate"/>
        </w:r>
        <w:r w:rsidR="008B6DD4">
          <w:rPr>
            <w:noProof/>
            <w:webHidden/>
          </w:rPr>
          <w:t>52</w:t>
        </w:r>
        <w:r w:rsidR="00261DCA">
          <w:rPr>
            <w:noProof/>
            <w:webHidden/>
          </w:rPr>
          <w:fldChar w:fldCharType="end"/>
        </w:r>
      </w:hyperlink>
    </w:p>
    <w:p w14:paraId="6959A32B"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1" w:history="1">
        <w:r w:rsidR="00261DCA" w:rsidRPr="002219C9">
          <w:rPr>
            <w:rStyle w:val="Hyperlink"/>
            <w:noProof/>
          </w:rPr>
          <w:t>3.12.3. Biphasic-Solute and Multiphasic Contact</w:t>
        </w:r>
        <w:r w:rsidR="00261DCA">
          <w:rPr>
            <w:noProof/>
            <w:webHidden/>
          </w:rPr>
          <w:tab/>
        </w:r>
        <w:r w:rsidR="00261DCA">
          <w:rPr>
            <w:noProof/>
            <w:webHidden/>
          </w:rPr>
          <w:fldChar w:fldCharType="begin"/>
        </w:r>
        <w:r w:rsidR="00261DCA">
          <w:rPr>
            <w:noProof/>
            <w:webHidden/>
          </w:rPr>
          <w:instrText xml:space="preserve"> PAGEREF _Toc407974931 \h </w:instrText>
        </w:r>
        <w:r w:rsidR="00261DCA">
          <w:rPr>
            <w:noProof/>
            <w:webHidden/>
          </w:rPr>
        </w:r>
        <w:r w:rsidR="00261DCA">
          <w:rPr>
            <w:noProof/>
            <w:webHidden/>
          </w:rPr>
          <w:fldChar w:fldCharType="separate"/>
        </w:r>
        <w:r w:rsidR="008B6DD4">
          <w:rPr>
            <w:noProof/>
            <w:webHidden/>
          </w:rPr>
          <w:t>53</w:t>
        </w:r>
        <w:r w:rsidR="00261DCA">
          <w:rPr>
            <w:noProof/>
            <w:webHidden/>
          </w:rPr>
          <w:fldChar w:fldCharType="end"/>
        </w:r>
      </w:hyperlink>
    </w:p>
    <w:p w14:paraId="2ED5920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2" w:history="1">
        <w:r w:rsidR="00261DCA" w:rsidRPr="002219C9">
          <w:rPr>
            <w:rStyle w:val="Hyperlink"/>
            <w:noProof/>
          </w:rPr>
          <w:t>3.12.4. Rigid Wall Interfaces</w:t>
        </w:r>
        <w:r w:rsidR="00261DCA">
          <w:rPr>
            <w:noProof/>
            <w:webHidden/>
          </w:rPr>
          <w:tab/>
        </w:r>
        <w:r w:rsidR="00261DCA">
          <w:rPr>
            <w:noProof/>
            <w:webHidden/>
          </w:rPr>
          <w:fldChar w:fldCharType="begin"/>
        </w:r>
        <w:r w:rsidR="00261DCA">
          <w:rPr>
            <w:noProof/>
            <w:webHidden/>
          </w:rPr>
          <w:instrText xml:space="preserve"> PAGEREF _Toc407974932 \h </w:instrText>
        </w:r>
        <w:r w:rsidR="00261DCA">
          <w:rPr>
            <w:noProof/>
            <w:webHidden/>
          </w:rPr>
        </w:r>
        <w:r w:rsidR="00261DCA">
          <w:rPr>
            <w:noProof/>
            <w:webHidden/>
          </w:rPr>
          <w:fldChar w:fldCharType="separate"/>
        </w:r>
        <w:r w:rsidR="008B6DD4">
          <w:rPr>
            <w:noProof/>
            <w:webHidden/>
          </w:rPr>
          <w:t>54</w:t>
        </w:r>
        <w:r w:rsidR="00261DCA">
          <w:rPr>
            <w:noProof/>
            <w:webHidden/>
          </w:rPr>
          <w:fldChar w:fldCharType="end"/>
        </w:r>
      </w:hyperlink>
    </w:p>
    <w:p w14:paraId="52509FA3"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3" w:history="1">
        <w:r w:rsidR="00261DCA" w:rsidRPr="002219C9">
          <w:rPr>
            <w:rStyle w:val="Hyperlink"/>
            <w:noProof/>
          </w:rPr>
          <w:t>3.12.5. Tied Interfaces</w:t>
        </w:r>
        <w:r w:rsidR="00261DCA">
          <w:rPr>
            <w:noProof/>
            <w:webHidden/>
          </w:rPr>
          <w:tab/>
        </w:r>
        <w:r w:rsidR="00261DCA">
          <w:rPr>
            <w:noProof/>
            <w:webHidden/>
          </w:rPr>
          <w:fldChar w:fldCharType="begin"/>
        </w:r>
        <w:r w:rsidR="00261DCA">
          <w:rPr>
            <w:noProof/>
            <w:webHidden/>
          </w:rPr>
          <w:instrText xml:space="preserve"> PAGEREF _Toc407974933 \h </w:instrText>
        </w:r>
        <w:r w:rsidR="00261DCA">
          <w:rPr>
            <w:noProof/>
            <w:webHidden/>
          </w:rPr>
        </w:r>
        <w:r w:rsidR="00261DCA">
          <w:rPr>
            <w:noProof/>
            <w:webHidden/>
          </w:rPr>
          <w:fldChar w:fldCharType="separate"/>
        </w:r>
        <w:r w:rsidR="008B6DD4">
          <w:rPr>
            <w:noProof/>
            <w:webHidden/>
          </w:rPr>
          <w:t>55</w:t>
        </w:r>
        <w:r w:rsidR="00261DCA">
          <w:rPr>
            <w:noProof/>
            <w:webHidden/>
          </w:rPr>
          <w:fldChar w:fldCharType="end"/>
        </w:r>
      </w:hyperlink>
    </w:p>
    <w:p w14:paraId="7A0922C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4" w:history="1">
        <w:r w:rsidR="00261DCA" w:rsidRPr="002219C9">
          <w:rPr>
            <w:rStyle w:val="Hyperlink"/>
            <w:noProof/>
          </w:rPr>
          <w:t>3.12.6. Tied Biphasic Interfaces</w:t>
        </w:r>
        <w:r w:rsidR="00261DCA">
          <w:rPr>
            <w:noProof/>
            <w:webHidden/>
          </w:rPr>
          <w:tab/>
        </w:r>
        <w:r w:rsidR="00261DCA">
          <w:rPr>
            <w:noProof/>
            <w:webHidden/>
          </w:rPr>
          <w:fldChar w:fldCharType="begin"/>
        </w:r>
        <w:r w:rsidR="00261DCA">
          <w:rPr>
            <w:noProof/>
            <w:webHidden/>
          </w:rPr>
          <w:instrText xml:space="preserve"> PAGEREF _Toc407974934 \h </w:instrText>
        </w:r>
        <w:r w:rsidR="00261DCA">
          <w:rPr>
            <w:noProof/>
            <w:webHidden/>
          </w:rPr>
        </w:r>
        <w:r w:rsidR="00261DCA">
          <w:rPr>
            <w:noProof/>
            <w:webHidden/>
          </w:rPr>
          <w:fldChar w:fldCharType="separate"/>
        </w:r>
        <w:r w:rsidR="008B6DD4">
          <w:rPr>
            <w:noProof/>
            <w:webHidden/>
          </w:rPr>
          <w:t>55</w:t>
        </w:r>
        <w:r w:rsidR="00261DCA">
          <w:rPr>
            <w:noProof/>
            <w:webHidden/>
          </w:rPr>
          <w:fldChar w:fldCharType="end"/>
        </w:r>
      </w:hyperlink>
    </w:p>
    <w:p w14:paraId="4B882214"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5" w:history="1">
        <w:r w:rsidR="00261DCA" w:rsidRPr="002219C9">
          <w:rPr>
            <w:rStyle w:val="Hyperlink"/>
            <w:noProof/>
          </w:rPr>
          <w:t>3.12.7. Rigid Interfaces</w:t>
        </w:r>
        <w:r w:rsidR="00261DCA">
          <w:rPr>
            <w:noProof/>
            <w:webHidden/>
          </w:rPr>
          <w:tab/>
        </w:r>
        <w:r w:rsidR="00261DCA">
          <w:rPr>
            <w:noProof/>
            <w:webHidden/>
          </w:rPr>
          <w:fldChar w:fldCharType="begin"/>
        </w:r>
        <w:r w:rsidR="00261DCA">
          <w:rPr>
            <w:noProof/>
            <w:webHidden/>
          </w:rPr>
          <w:instrText xml:space="preserve"> PAGEREF _Toc407974935 \h </w:instrText>
        </w:r>
        <w:r w:rsidR="00261DCA">
          <w:rPr>
            <w:noProof/>
            <w:webHidden/>
          </w:rPr>
        </w:r>
        <w:r w:rsidR="00261DCA">
          <w:rPr>
            <w:noProof/>
            <w:webHidden/>
          </w:rPr>
          <w:fldChar w:fldCharType="separate"/>
        </w:r>
        <w:r w:rsidR="008B6DD4">
          <w:rPr>
            <w:noProof/>
            <w:webHidden/>
          </w:rPr>
          <w:t>56</w:t>
        </w:r>
        <w:r w:rsidR="00261DCA">
          <w:rPr>
            <w:noProof/>
            <w:webHidden/>
          </w:rPr>
          <w:fldChar w:fldCharType="end"/>
        </w:r>
      </w:hyperlink>
    </w:p>
    <w:p w14:paraId="409047C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6" w:history="1">
        <w:r w:rsidR="00261DCA" w:rsidRPr="002219C9">
          <w:rPr>
            <w:rStyle w:val="Hyperlink"/>
            <w:noProof/>
          </w:rPr>
          <w:t>3.12.8. Rigid Joints</w:t>
        </w:r>
        <w:r w:rsidR="00261DCA">
          <w:rPr>
            <w:noProof/>
            <w:webHidden/>
          </w:rPr>
          <w:tab/>
        </w:r>
        <w:r w:rsidR="00261DCA">
          <w:rPr>
            <w:noProof/>
            <w:webHidden/>
          </w:rPr>
          <w:fldChar w:fldCharType="begin"/>
        </w:r>
        <w:r w:rsidR="00261DCA">
          <w:rPr>
            <w:noProof/>
            <w:webHidden/>
          </w:rPr>
          <w:instrText xml:space="preserve"> PAGEREF _Toc407974936 \h </w:instrText>
        </w:r>
        <w:r w:rsidR="00261DCA">
          <w:rPr>
            <w:noProof/>
            <w:webHidden/>
          </w:rPr>
        </w:r>
        <w:r w:rsidR="00261DCA">
          <w:rPr>
            <w:noProof/>
            <w:webHidden/>
          </w:rPr>
          <w:fldChar w:fldCharType="separate"/>
        </w:r>
        <w:r w:rsidR="008B6DD4">
          <w:rPr>
            <w:noProof/>
            <w:webHidden/>
          </w:rPr>
          <w:t>56</w:t>
        </w:r>
        <w:r w:rsidR="00261DCA">
          <w:rPr>
            <w:noProof/>
            <w:webHidden/>
          </w:rPr>
          <w:fldChar w:fldCharType="end"/>
        </w:r>
      </w:hyperlink>
    </w:p>
    <w:p w14:paraId="7A1EC0C9"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37" w:history="1">
        <w:r w:rsidR="00261DCA" w:rsidRPr="002219C9">
          <w:rPr>
            <w:rStyle w:val="Hyperlink"/>
            <w:noProof/>
          </w:rPr>
          <w:t>3.13. Constraints Section</w:t>
        </w:r>
        <w:r w:rsidR="00261DCA">
          <w:rPr>
            <w:noProof/>
            <w:webHidden/>
          </w:rPr>
          <w:tab/>
        </w:r>
        <w:r w:rsidR="00261DCA">
          <w:rPr>
            <w:noProof/>
            <w:webHidden/>
          </w:rPr>
          <w:fldChar w:fldCharType="begin"/>
        </w:r>
        <w:r w:rsidR="00261DCA">
          <w:rPr>
            <w:noProof/>
            <w:webHidden/>
          </w:rPr>
          <w:instrText xml:space="preserve"> PAGEREF _Toc407974937 \h </w:instrText>
        </w:r>
        <w:r w:rsidR="00261DCA">
          <w:rPr>
            <w:noProof/>
            <w:webHidden/>
          </w:rPr>
        </w:r>
        <w:r w:rsidR="00261DCA">
          <w:rPr>
            <w:noProof/>
            <w:webHidden/>
          </w:rPr>
          <w:fldChar w:fldCharType="separate"/>
        </w:r>
        <w:r w:rsidR="008B6DD4">
          <w:rPr>
            <w:noProof/>
            <w:webHidden/>
          </w:rPr>
          <w:t>57</w:t>
        </w:r>
        <w:r w:rsidR="00261DCA">
          <w:rPr>
            <w:noProof/>
            <w:webHidden/>
          </w:rPr>
          <w:fldChar w:fldCharType="end"/>
        </w:r>
      </w:hyperlink>
    </w:p>
    <w:p w14:paraId="08D6C5E6"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38" w:history="1">
        <w:r w:rsidR="00261DCA" w:rsidRPr="002219C9">
          <w:rPr>
            <w:rStyle w:val="Hyperlink"/>
            <w:noProof/>
          </w:rPr>
          <w:t>3.13.1. Rigid Body Constraints</w:t>
        </w:r>
        <w:r w:rsidR="00261DCA">
          <w:rPr>
            <w:noProof/>
            <w:webHidden/>
          </w:rPr>
          <w:tab/>
        </w:r>
        <w:r w:rsidR="00261DCA">
          <w:rPr>
            <w:noProof/>
            <w:webHidden/>
          </w:rPr>
          <w:fldChar w:fldCharType="begin"/>
        </w:r>
        <w:r w:rsidR="00261DCA">
          <w:rPr>
            <w:noProof/>
            <w:webHidden/>
          </w:rPr>
          <w:instrText xml:space="preserve"> PAGEREF _Toc407974938 \h </w:instrText>
        </w:r>
        <w:r w:rsidR="00261DCA">
          <w:rPr>
            <w:noProof/>
            <w:webHidden/>
          </w:rPr>
        </w:r>
        <w:r w:rsidR="00261DCA">
          <w:rPr>
            <w:noProof/>
            <w:webHidden/>
          </w:rPr>
          <w:fldChar w:fldCharType="separate"/>
        </w:r>
        <w:r w:rsidR="008B6DD4">
          <w:rPr>
            <w:noProof/>
            <w:webHidden/>
          </w:rPr>
          <w:t>57</w:t>
        </w:r>
        <w:r w:rsidR="00261DCA">
          <w:rPr>
            <w:noProof/>
            <w:webHidden/>
          </w:rPr>
          <w:fldChar w:fldCharType="end"/>
        </w:r>
      </w:hyperlink>
    </w:p>
    <w:p w14:paraId="3272CB2B"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39" w:history="1">
        <w:r w:rsidR="00261DCA" w:rsidRPr="002219C9">
          <w:rPr>
            <w:rStyle w:val="Hyperlink"/>
            <w:noProof/>
          </w:rPr>
          <w:t>3.14. Discrete Section</w:t>
        </w:r>
        <w:r w:rsidR="00261DCA">
          <w:rPr>
            <w:noProof/>
            <w:webHidden/>
          </w:rPr>
          <w:tab/>
        </w:r>
        <w:r w:rsidR="00261DCA">
          <w:rPr>
            <w:noProof/>
            <w:webHidden/>
          </w:rPr>
          <w:fldChar w:fldCharType="begin"/>
        </w:r>
        <w:r w:rsidR="00261DCA">
          <w:rPr>
            <w:noProof/>
            <w:webHidden/>
          </w:rPr>
          <w:instrText xml:space="preserve"> PAGEREF _Toc407974939 \h </w:instrText>
        </w:r>
        <w:r w:rsidR="00261DCA">
          <w:rPr>
            <w:noProof/>
            <w:webHidden/>
          </w:rPr>
        </w:r>
        <w:r w:rsidR="00261DCA">
          <w:rPr>
            <w:noProof/>
            <w:webHidden/>
          </w:rPr>
          <w:fldChar w:fldCharType="separate"/>
        </w:r>
        <w:r w:rsidR="008B6DD4">
          <w:rPr>
            <w:noProof/>
            <w:webHidden/>
          </w:rPr>
          <w:t>59</w:t>
        </w:r>
        <w:r w:rsidR="00261DCA">
          <w:rPr>
            <w:noProof/>
            <w:webHidden/>
          </w:rPr>
          <w:fldChar w:fldCharType="end"/>
        </w:r>
      </w:hyperlink>
    </w:p>
    <w:p w14:paraId="78E8F673"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40" w:history="1">
        <w:r w:rsidR="00261DCA" w:rsidRPr="002219C9">
          <w:rPr>
            <w:rStyle w:val="Hyperlink"/>
            <w:noProof/>
          </w:rPr>
          <w:t>3.14.1. Springs</w:t>
        </w:r>
        <w:r w:rsidR="00261DCA">
          <w:rPr>
            <w:noProof/>
            <w:webHidden/>
          </w:rPr>
          <w:tab/>
        </w:r>
        <w:r w:rsidR="00261DCA">
          <w:rPr>
            <w:noProof/>
            <w:webHidden/>
          </w:rPr>
          <w:fldChar w:fldCharType="begin"/>
        </w:r>
        <w:r w:rsidR="00261DCA">
          <w:rPr>
            <w:noProof/>
            <w:webHidden/>
          </w:rPr>
          <w:instrText xml:space="preserve"> PAGEREF _Toc407974940 \h </w:instrText>
        </w:r>
        <w:r w:rsidR="00261DCA">
          <w:rPr>
            <w:noProof/>
            <w:webHidden/>
          </w:rPr>
        </w:r>
        <w:r w:rsidR="00261DCA">
          <w:rPr>
            <w:noProof/>
            <w:webHidden/>
          </w:rPr>
          <w:fldChar w:fldCharType="separate"/>
        </w:r>
        <w:r w:rsidR="008B6DD4">
          <w:rPr>
            <w:noProof/>
            <w:webHidden/>
          </w:rPr>
          <w:t>59</w:t>
        </w:r>
        <w:r w:rsidR="00261DCA">
          <w:rPr>
            <w:noProof/>
            <w:webHidden/>
          </w:rPr>
          <w:fldChar w:fldCharType="end"/>
        </w:r>
      </w:hyperlink>
    </w:p>
    <w:p w14:paraId="1C43A512"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41" w:history="1">
        <w:r w:rsidR="00261DCA" w:rsidRPr="002219C9">
          <w:rPr>
            <w:rStyle w:val="Hyperlink"/>
            <w:noProof/>
          </w:rPr>
          <w:t>3.15. LoadData Section</w:t>
        </w:r>
        <w:r w:rsidR="00261DCA">
          <w:rPr>
            <w:noProof/>
            <w:webHidden/>
          </w:rPr>
          <w:tab/>
        </w:r>
        <w:r w:rsidR="00261DCA">
          <w:rPr>
            <w:noProof/>
            <w:webHidden/>
          </w:rPr>
          <w:fldChar w:fldCharType="begin"/>
        </w:r>
        <w:r w:rsidR="00261DCA">
          <w:rPr>
            <w:noProof/>
            <w:webHidden/>
          </w:rPr>
          <w:instrText xml:space="preserve"> PAGEREF _Toc407974941 \h </w:instrText>
        </w:r>
        <w:r w:rsidR="00261DCA">
          <w:rPr>
            <w:noProof/>
            <w:webHidden/>
          </w:rPr>
        </w:r>
        <w:r w:rsidR="00261DCA">
          <w:rPr>
            <w:noProof/>
            <w:webHidden/>
          </w:rPr>
          <w:fldChar w:fldCharType="separate"/>
        </w:r>
        <w:r w:rsidR="008B6DD4">
          <w:rPr>
            <w:noProof/>
            <w:webHidden/>
          </w:rPr>
          <w:t>61</w:t>
        </w:r>
        <w:r w:rsidR="00261DCA">
          <w:rPr>
            <w:noProof/>
            <w:webHidden/>
          </w:rPr>
          <w:fldChar w:fldCharType="end"/>
        </w:r>
      </w:hyperlink>
    </w:p>
    <w:p w14:paraId="6A2070CA"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42" w:history="1">
        <w:r w:rsidR="00261DCA" w:rsidRPr="002219C9">
          <w:rPr>
            <w:rStyle w:val="Hyperlink"/>
            <w:noProof/>
          </w:rPr>
          <w:t>3.16. Output Section</w:t>
        </w:r>
        <w:r w:rsidR="00261DCA">
          <w:rPr>
            <w:noProof/>
            <w:webHidden/>
          </w:rPr>
          <w:tab/>
        </w:r>
        <w:r w:rsidR="00261DCA">
          <w:rPr>
            <w:noProof/>
            <w:webHidden/>
          </w:rPr>
          <w:fldChar w:fldCharType="begin"/>
        </w:r>
        <w:r w:rsidR="00261DCA">
          <w:rPr>
            <w:noProof/>
            <w:webHidden/>
          </w:rPr>
          <w:instrText xml:space="preserve"> PAGEREF _Toc407974942 \h </w:instrText>
        </w:r>
        <w:r w:rsidR="00261DCA">
          <w:rPr>
            <w:noProof/>
            <w:webHidden/>
          </w:rPr>
        </w:r>
        <w:r w:rsidR="00261DCA">
          <w:rPr>
            <w:noProof/>
            <w:webHidden/>
          </w:rPr>
          <w:fldChar w:fldCharType="separate"/>
        </w:r>
        <w:r w:rsidR="008B6DD4">
          <w:rPr>
            <w:noProof/>
            <w:webHidden/>
          </w:rPr>
          <w:t>63</w:t>
        </w:r>
        <w:r w:rsidR="00261DCA">
          <w:rPr>
            <w:noProof/>
            <w:webHidden/>
          </w:rPr>
          <w:fldChar w:fldCharType="end"/>
        </w:r>
      </w:hyperlink>
    </w:p>
    <w:p w14:paraId="7993D9A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43" w:history="1">
        <w:r w:rsidR="00261DCA" w:rsidRPr="002219C9">
          <w:rPr>
            <w:rStyle w:val="Hyperlink"/>
            <w:noProof/>
          </w:rPr>
          <w:t>3.16.1. Logfile</w:t>
        </w:r>
        <w:r w:rsidR="00261DCA">
          <w:rPr>
            <w:noProof/>
            <w:webHidden/>
          </w:rPr>
          <w:tab/>
        </w:r>
        <w:r w:rsidR="00261DCA">
          <w:rPr>
            <w:noProof/>
            <w:webHidden/>
          </w:rPr>
          <w:fldChar w:fldCharType="begin"/>
        </w:r>
        <w:r w:rsidR="00261DCA">
          <w:rPr>
            <w:noProof/>
            <w:webHidden/>
          </w:rPr>
          <w:instrText xml:space="preserve"> PAGEREF _Toc407974943 \h </w:instrText>
        </w:r>
        <w:r w:rsidR="00261DCA">
          <w:rPr>
            <w:noProof/>
            <w:webHidden/>
          </w:rPr>
        </w:r>
        <w:r w:rsidR="00261DCA">
          <w:rPr>
            <w:noProof/>
            <w:webHidden/>
          </w:rPr>
          <w:fldChar w:fldCharType="separate"/>
        </w:r>
        <w:r w:rsidR="008B6DD4">
          <w:rPr>
            <w:noProof/>
            <w:webHidden/>
          </w:rPr>
          <w:t>63</w:t>
        </w:r>
        <w:r w:rsidR="00261DCA">
          <w:rPr>
            <w:noProof/>
            <w:webHidden/>
          </w:rPr>
          <w:fldChar w:fldCharType="end"/>
        </w:r>
      </w:hyperlink>
    </w:p>
    <w:p w14:paraId="38111D6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44" w:history="1">
        <w:r w:rsidR="00261DCA" w:rsidRPr="002219C9">
          <w:rPr>
            <w:rStyle w:val="Hyperlink"/>
            <w:noProof/>
          </w:rPr>
          <w:t>3.16.1.1. Node_Data Class</w:t>
        </w:r>
        <w:r w:rsidR="00261DCA">
          <w:rPr>
            <w:noProof/>
            <w:webHidden/>
          </w:rPr>
          <w:tab/>
        </w:r>
        <w:r w:rsidR="00261DCA">
          <w:rPr>
            <w:noProof/>
            <w:webHidden/>
          </w:rPr>
          <w:fldChar w:fldCharType="begin"/>
        </w:r>
        <w:r w:rsidR="00261DCA">
          <w:rPr>
            <w:noProof/>
            <w:webHidden/>
          </w:rPr>
          <w:instrText xml:space="preserve"> PAGEREF _Toc407974944 \h </w:instrText>
        </w:r>
        <w:r w:rsidR="00261DCA">
          <w:rPr>
            <w:noProof/>
            <w:webHidden/>
          </w:rPr>
        </w:r>
        <w:r w:rsidR="00261DCA">
          <w:rPr>
            <w:noProof/>
            <w:webHidden/>
          </w:rPr>
          <w:fldChar w:fldCharType="separate"/>
        </w:r>
        <w:r w:rsidR="008B6DD4">
          <w:rPr>
            <w:noProof/>
            <w:webHidden/>
          </w:rPr>
          <w:t>66</w:t>
        </w:r>
        <w:r w:rsidR="00261DCA">
          <w:rPr>
            <w:noProof/>
            <w:webHidden/>
          </w:rPr>
          <w:fldChar w:fldCharType="end"/>
        </w:r>
      </w:hyperlink>
    </w:p>
    <w:p w14:paraId="03A1D482"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45" w:history="1">
        <w:r w:rsidR="00261DCA" w:rsidRPr="002219C9">
          <w:rPr>
            <w:rStyle w:val="Hyperlink"/>
            <w:noProof/>
          </w:rPr>
          <w:t>3.16.1.2. Element_Data Class</w:t>
        </w:r>
        <w:r w:rsidR="00261DCA">
          <w:rPr>
            <w:noProof/>
            <w:webHidden/>
          </w:rPr>
          <w:tab/>
        </w:r>
        <w:r w:rsidR="00261DCA">
          <w:rPr>
            <w:noProof/>
            <w:webHidden/>
          </w:rPr>
          <w:fldChar w:fldCharType="begin"/>
        </w:r>
        <w:r w:rsidR="00261DCA">
          <w:rPr>
            <w:noProof/>
            <w:webHidden/>
          </w:rPr>
          <w:instrText xml:space="preserve"> PAGEREF _Toc407974945 \h </w:instrText>
        </w:r>
        <w:r w:rsidR="00261DCA">
          <w:rPr>
            <w:noProof/>
            <w:webHidden/>
          </w:rPr>
        </w:r>
        <w:r w:rsidR="00261DCA">
          <w:rPr>
            <w:noProof/>
            <w:webHidden/>
          </w:rPr>
          <w:fldChar w:fldCharType="separate"/>
        </w:r>
        <w:r w:rsidR="008B6DD4">
          <w:rPr>
            <w:noProof/>
            <w:webHidden/>
          </w:rPr>
          <w:t>67</w:t>
        </w:r>
        <w:r w:rsidR="00261DCA">
          <w:rPr>
            <w:noProof/>
            <w:webHidden/>
          </w:rPr>
          <w:fldChar w:fldCharType="end"/>
        </w:r>
      </w:hyperlink>
    </w:p>
    <w:p w14:paraId="72623BC4"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46" w:history="1">
        <w:r w:rsidR="00261DCA" w:rsidRPr="002219C9">
          <w:rPr>
            <w:rStyle w:val="Hyperlink"/>
            <w:noProof/>
          </w:rPr>
          <w:t>3.16.1.3. Rigid_Body_Data Class</w:t>
        </w:r>
        <w:r w:rsidR="00261DCA">
          <w:rPr>
            <w:noProof/>
            <w:webHidden/>
          </w:rPr>
          <w:tab/>
        </w:r>
        <w:r w:rsidR="00261DCA">
          <w:rPr>
            <w:noProof/>
            <w:webHidden/>
          </w:rPr>
          <w:fldChar w:fldCharType="begin"/>
        </w:r>
        <w:r w:rsidR="00261DCA">
          <w:rPr>
            <w:noProof/>
            <w:webHidden/>
          </w:rPr>
          <w:instrText xml:space="preserve"> PAGEREF _Toc407974946 \h </w:instrText>
        </w:r>
        <w:r w:rsidR="00261DCA">
          <w:rPr>
            <w:noProof/>
            <w:webHidden/>
          </w:rPr>
        </w:r>
        <w:r w:rsidR="00261DCA">
          <w:rPr>
            <w:noProof/>
            <w:webHidden/>
          </w:rPr>
          <w:fldChar w:fldCharType="separate"/>
        </w:r>
        <w:r w:rsidR="008B6DD4">
          <w:rPr>
            <w:noProof/>
            <w:webHidden/>
          </w:rPr>
          <w:t>69</w:t>
        </w:r>
        <w:r w:rsidR="00261DCA">
          <w:rPr>
            <w:noProof/>
            <w:webHidden/>
          </w:rPr>
          <w:fldChar w:fldCharType="end"/>
        </w:r>
      </w:hyperlink>
    </w:p>
    <w:p w14:paraId="3D9BC56A"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47" w:history="1">
        <w:r w:rsidR="00261DCA" w:rsidRPr="002219C9">
          <w:rPr>
            <w:rStyle w:val="Hyperlink"/>
            <w:noProof/>
          </w:rPr>
          <w:t>3.16.2. Plotfile</w:t>
        </w:r>
        <w:r w:rsidR="00261DCA">
          <w:rPr>
            <w:noProof/>
            <w:webHidden/>
          </w:rPr>
          <w:tab/>
        </w:r>
        <w:r w:rsidR="00261DCA">
          <w:rPr>
            <w:noProof/>
            <w:webHidden/>
          </w:rPr>
          <w:fldChar w:fldCharType="begin"/>
        </w:r>
        <w:r w:rsidR="00261DCA">
          <w:rPr>
            <w:noProof/>
            <w:webHidden/>
          </w:rPr>
          <w:instrText xml:space="preserve"> PAGEREF _Toc407974947 \h </w:instrText>
        </w:r>
        <w:r w:rsidR="00261DCA">
          <w:rPr>
            <w:noProof/>
            <w:webHidden/>
          </w:rPr>
        </w:r>
        <w:r w:rsidR="00261DCA">
          <w:rPr>
            <w:noProof/>
            <w:webHidden/>
          </w:rPr>
          <w:fldChar w:fldCharType="separate"/>
        </w:r>
        <w:r w:rsidR="008B6DD4">
          <w:rPr>
            <w:noProof/>
            <w:webHidden/>
          </w:rPr>
          <w:t>69</w:t>
        </w:r>
        <w:r w:rsidR="00261DCA">
          <w:rPr>
            <w:noProof/>
            <w:webHidden/>
          </w:rPr>
          <w:fldChar w:fldCharType="end"/>
        </w:r>
      </w:hyperlink>
    </w:p>
    <w:p w14:paraId="1BF14D0D"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4948" w:history="1">
        <w:r w:rsidR="00261DCA" w:rsidRPr="002219C9">
          <w:rPr>
            <w:rStyle w:val="Hyperlink"/>
            <w:noProof/>
          </w:rPr>
          <w:t>Chapter 4 Materials</w:t>
        </w:r>
        <w:r w:rsidR="00261DCA">
          <w:rPr>
            <w:noProof/>
            <w:webHidden/>
          </w:rPr>
          <w:tab/>
        </w:r>
        <w:r w:rsidR="00261DCA">
          <w:rPr>
            <w:noProof/>
            <w:webHidden/>
          </w:rPr>
          <w:fldChar w:fldCharType="begin"/>
        </w:r>
        <w:r w:rsidR="00261DCA">
          <w:rPr>
            <w:noProof/>
            <w:webHidden/>
          </w:rPr>
          <w:instrText xml:space="preserve"> PAGEREF _Toc407974948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1325A18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49" w:history="1">
        <w:r w:rsidR="00261DCA" w:rsidRPr="002219C9">
          <w:rPr>
            <w:rStyle w:val="Hyperlink"/>
            <w:noProof/>
          </w:rPr>
          <w:t>4.1. Elastic Solids</w:t>
        </w:r>
        <w:r w:rsidR="00261DCA">
          <w:rPr>
            <w:noProof/>
            <w:webHidden/>
          </w:rPr>
          <w:tab/>
        </w:r>
        <w:r w:rsidR="00261DCA">
          <w:rPr>
            <w:noProof/>
            <w:webHidden/>
          </w:rPr>
          <w:fldChar w:fldCharType="begin"/>
        </w:r>
        <w:r w:rsidR="00261DCA">
          <w:rPr>
            <w:noProof/>
            <w:webHidden/>
          </w:rPr>
          <w:instrText xml:space="preserve"> PAGEREF _Toc407974949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25B25531"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50" w:history="1">
        <w:r w:rsidR="00261DCA" w:rsidRPr="002219C9">
          <w:rPr>
            <w:rStyle w:val="Hyperlink"/>
            <w:noProof/>
          </w:rPr>
          <w:t>4.1.1. Specifying Fiber Orientation or Material Axes</w:t>
        </w:r>
        <w:r w:rsidR="00261DCA">
          <w:rPr>
            <w:noProof/>
            <w:webHidden/>
          </w:rPr>
          <w:tab/>
        </w:r>
        <w:r w:rsidR="00261DCA">
          <w:rPr>
            <w:noProof/>
            <w:webHidden/>
          </w:rPr>
          <w:fldChar w:fldCharType="begin"/>
        </w:r>
        <w:r w:rsidR="00261DCA">
          <w:rPr>
            <w:noProof/>
            <w:webHidden/>
          </w:rPr>
          <w:instrText xml:space="preserve"> PAGEREF _Toc407974950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457B058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1" w:history="1">
        <w:r w:rsidR="00261DCA" w:rsidRPr="002219C9">
          <w:rPr>
            <w:rStyle w:val="Hyperlink"/>
            <w:noProof/>
          </w:rPr>
          <w:t>4.1.1.1. Transversely Isotropic Materials</w:t>
        </w:r>
        <w:r w:rsidR="00261DCA">
          <w:rPr>
            <w:noProof/>
            <w:webHidden/>
          </w:rPr>
          <w:tab/>
        </w:r>
        <w:r w:rsidR="00261DCA">
          <w:rPr>
            <w:noProof/>
            <w:webHidden/>
          </w:rPr>
          <w:fldChar w:fldCharType="begin"/>
        </w:r>
        <w:r w:rsidR="00261DCA">
          <w:rPr>
            <w:noProof/>
            <w:webHidden/>
          </w:rPr>
          <w:instrText xml:space="preserve"> PAGEREF _Toc407974951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1B8FE5E2"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2" w:history="1">
        <w:r w:rsidR="00261DCA" w:rsidRPr="002219C9">
          <w:rPr>
            <w:rStyle w:val="Hyperlink"/>
            <w:noProof/>
          </w:rPr>
          <w:t>4.1.1.2. Orthotropic Materials</w:t>
        </w:r>
        <w:r w:rsidR="00261DCA">
          <w:rPr>
            <w:noProof/>
            <w:webHidden/>
          </w:rPr>
          <w:tab/>
        </w:r>
        <w:r w:rsidR="00261DCA">
          <w:rPr>
            <w:noProof/>
            <w:webHidden/>
          </w:rPr>
          <w:fldChar w:fldCharType="begin"/>
        </w:r>
        <w:r w:rsidR="00261DCA">
          <w:rPr>
            <w:noProof/>
            <w:webHidden/>
          </w:rPr>
          <w:instrText xml:space="preserve"> PAGEREF _Toc407974952 \h </w:instrText>
        </w:r>
        <w:r w:rsidR="00261DCA">
          <w:rPr>
            <w:noProof/>
            <w:webHidden/>
          </w:rPr>
        </w:r>
        <w:r w:rsidR="00261DCA">
          <w:rPr>
            <w:noProof/>
            <w:webHidden/>
          </w:rPr>
          <w:fldChar w:fldCharType="separate"/>
        </w:r>
        <w:r w:rsidR="008B6DD4">
          <w:rPr>
            <w:noProof/>
            <w:webHidden/>
          </w:rPr>
          <w:t>74</w:t>
        </w:r>
        <w:r w:rsidR="00261DCA">
          <w:rPr>
            <w:noProof/>
            <w:webHidden/>
          </w:rPr>
          <w:fldChar w:fldCharType="end"/>
        </w:r>
      </w:hyperlink>
    </w:p>
    <w:p w14:paraId="7A72E0C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53" w:history="1">
        <w:r w:rsidR="00261DCA" w:rsidRPr="002219C9">
          <w:rPr>
            <w:rStyle w:val="Hyperlink"/>
            <w:noProof/>
          </w:rPr>
          <w:t>4.1.2. Uncoupled Materials</w:t>
        </w:r>
        <w:r w:rsidR="00261DCA">
          <w:rPr>
            <w:noProof/>
            <w:webHidden/>
          </w:rPr>
          <w:tab/>
        </w:r>
        <w:r w:rsidR="00261DCA">
          <w:rPr>
            <w:noProof/>
            <w:webHidden/>
          </w:rPr>
          <w:fldChar w:fldCharType="begin"/>
        </w:r>
        <w:r w:rsidR="00261DCA">
          <w:rPr>
            <w:noProof/>
            <w:webHidden/>
          </w:rPr>
          <w:instrText xml:space="preserve"> PAGEREF _Toc407974953 \h </w:instrText>
        </w:r>
        <w:r w:rsidR="00261DCA">
          <w:rPr>
            <w:noProof/>
            <w:webHidden/>
          </w:rPr>
        </w:r>
        <w:r w:rsidR="00261DCA">
          <w:rPr>
            <w:noProof/>
            <w:webHidden/>
          </w:rPr>
          <w:fldChar w:fldCharType="separate"/>
        </w:r>
        <w:r w:rsidR="008B6DD4">
          <w:rPr>
            <w:noProof/>
            <w:webHidden/>
          </w:rPr>
          <w:t>76</w:t>
        </w:r>
        <w:r w:rsidR="00261DCA">
          <w:rPr>
            <w:noProof/>
            <w:webHidden/>
          </w:rPr>
          <w:fldChar w:fldCharType="end"/>
        </w:r>
      </w:hyperlink>
    </w:p>
    <w:p w14:paraId="2425E552"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4" w:history="1">
        <w:r w:rsidR="00261DCA" w:rsidRPr="002219C9">
          <w:rPr>
            <w:rStyle w:val="Hyperlink"/>
            <w:noProof/>
          </w:rPr>
          <w:t>4.1.2.1. Arruda-Boyce</w:t>
        </w:r>
        <w:r w:rsidR="00261DCA">
          <w:rPr>
            <w:noProof/>
            <w:webHidden/>
          </w:rPr>
          <w:tab/>
        </w:r>
        <w:r w:rsidR="00261DCA">
          <w:rPr>
            <w:noProof/>
            <w:webHidden/>
          </w:rPr>
          <w:fldChar w:fldCharType="begin"/>
        </w:r>
        <w:r w:rsidR="00261DCA">
          <w:rPr>
            <w:noProof/>
            <w:webHidden/>
          </w:rPr>
          <w:instrText xml:space="preserve"> PAGEREF _Toc407974954 \h </w:instrText>
        </w:r>
        <w:r w:rsidR="00261DCA">
          <w:rPr>
            <w:noProof/>
            <w:webHidden/>
          </w:rPr>
        </w:r>
        <w:r w:rsidR="00261DCA">
          <w:rPr>
            <w:noProof/>
            <w:webHidden/>
          </w:rPr>
          <w:fldChar w:fldCharType="separate"/>
        </w:r>
        <w:r w:rsidR="008B6DD4">
          <w:rPr>
            <w:noProof/>
            <w:webHidden/>
          </w:rPr>
          <w:t>78</w:t>
        </w:r>
        <w:r w:rsidR="00261DCA">
          <w:rPr>
            <w:noProof/>
            <w:webHidden/>
          </w:rPr>
          <w:fldChar w:fldCharType="end"/>
        </w:r>
      </w:hyperlink>
    </w:p>
    <w:p w14:paraId="5CDB491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5" w:history="1">
        <w:r w:rsidR="00261DCA" w:rsidRPr="002219C9">
          <w:rPr>
            <w:rStyle w:val="Hyperlink"/>
            <w:noProof/>
          </w:rPr>
          <w:t>4.1.2.2. Ellipsoidal Fiber Distribution</w:t>
        </w:r>
        <w:r w:rsidR="00261DCA">
          <w:rPr>
            <w:noProof/>
            <w:webHidden/>
          </w:rPr>
          <w:tab/>
        </w:r>
        <w:r w:rsidR="00261DCA">
          <w:rPr>
            <w:noProof/>
            <w:webHidden/>
          </w:rPr>
          <w:fldChar w:fldCharType="begin"/>
        </w:r>
        <w:r w:rsidR="00261DCA">
          <w:rPr>
            <w:noProof/>
            <w:webHidden/>
          </w:rPr>
          <w:instrText xml:space="preserve"> PAGEREF _Toc407974955 \h </w:instrText>
        </w:r>
        <w:r w:rsidR="00261DCA">
          <w:rPr>
            <w:noProof/>
            <w:webHidden/>
          </w:rPr>
        </w:r>
        <w:r w:rsidR="00261DCA">
          <w:rPr>
            <w:noProof/>
            <w:webHidden/>
          </w:rPr>
          <w:fldChar w:fldCharType="separate"/>
        </w:r>
        <w:r w:rsidR="008B6DD4">
          <w:rPr>
            <w:noProof/>
            <w:webHidden/>
          </w:rPr>
          <w:t>79</w:t>
        </w:r>
        <w:r w:rsidR="00261DCA">
          <w:rPr>
            <w:noProof/>
            <w:webHidden/>
          </w:rPr>
          <w:fldChar w:fldCharType="end"/>
        </w:r>
      </w:hyperlink>
    </w:p>
    <w:p w14:paraId="638FCA13"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6" w:history="1">
        <w:r w:rsidR="00261DCA" w:rsidRPr="002219C9">
          <w:rPr>
            <w:rStyle w:val="Hyperlink"/>
            <w:noProof/>
          </w:rPr>
          <w:t>4.1.2.3. Ellipsoidal Fiber Distribution Mooney-Rivlin</w:t>
        </w:r>
        <w:r w:rsidR="00261DCA">
          <w:rPr>
            <w:noProof/>
            <w:webHidden/>
          </w:rPr>
          <w:tab/>
        </w:r>
        <w:r w:rsidR="00261DCA">
          <w:rPr>
            <w:noProof/>
            <w:webHidden/>
          </w:rPr>
          <w:fldChar w:fldCharType="begin"/>
        </w:r>
        <w:r w:rsidR="00261DCA">
          <w:rPr>
            <w:noProof/>
            <w:webHidden/>
          </w:rPr>
          <w:instrText xml:space="preserve"> PAGEREF _Toc407974956 \h </w:instrText>
        </w:r>
        <w:r w:rsidR="00261DCA">
          <w:rPr>
            <w:noProof/>
            <w:webHidden/>
          </w:rPr>
        </w:r>
        <w:r w:rsidR="00261DCA">
          <w:rPr>
            <w:noProof/>
            <w:webHidden/>
          </w:rPr>
          <w:fldChar w:fldCharType="separate"/>
        </w:r>
        <w:r w:rsidR="008B6DD4">
          <w:rPr>
            <w:noProof/>
            <w:webHidden/>
          </w:rPr>
          <w:t>81</w:t>
        </w:r>
        <w:r w:rsidR="00261DCA">
          <w:rPr>
            <w:noProof/>
            <w:webHidden/>
          </w:rPr>
          <w:fldChar w:fldCharType="end"/>
        </w:r>
      </w:hyperlink>
    </w:p>
    <w:p w14:paraId="1E48292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7" w:history="1">
        <w:r w:rsidR="00261DCA" w:rsidRPr="002219C9">
          <w:rPr>
            <w:rStyle w:val="Hyperlink"/>
            <w:noProof/>
          </w:rPr>
          <w:t>4.1.2.4. Ellipsoidal Fiber Distribution Veronda-Westmann</w:t>
        </w:r>
        <w:r w:rsidR="00261DCA">
          <w:rPr>
            <w:noProof/>
            <w:webHidden/>
          </w:rPr>
          <w:tab/>
        </w:r>
        <w:r w:rsidR="00261DCA">
          <w:rPr>
            <w:noProof/>
            <w:webHidden/>
          </w:rPr>
          <w:fldChar w:fldCharType="begin"/>
        </w:r>
        <w:r w:rsidR="00261DCA">
          <w:rPr>
            <w:noProof/>
            <w:webHidden/>
          </w:rPr>
          <w:instrText xml:space="preserve"> PAGEREF _Toc407974957 \h </w:instrText>
        </w:r>
        <w:r w:rsidR="00261DCA">
          <w:rPr>
            <w:noProof/>
            <w:webHidden/>
          </w:rPr>
        </w:r>
        <w:r w:rsidR="00261DCA">
          <w:rPr>
            <w:noProof/>
            <w:webHidden/>
          </w:rPr>
          <w:fldChar w:fldCharType="separate"/>
        </w:r>
        <w:r w:rsidR="008B6DD4">
          <w:rPr>
            <w:noProof/>
            <w:webHidden/>
          </w:rPr>
          <w:t>82</w:t>
        </w:r>
        <w:r w:rsidR="00261DCA">
          <w:rPr>
            <w:noProof/>
            <w:webHidden/>
          </w:rPr>
          <w:fldChar w:fldCharType="end"/>
        </w:r>
      </w:hyperlink>
    </w:p>
    <w:p w14:paraId="515E6B8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8" w:history="1">
        <w:r w:rsidR="00261DCA" w:rsidRPr="002219C9">
          <w:rPr>
            <w:rStyle w:val="Hyperlink"/>
            <w:noProof/>
          </w:rPr>
          <w:t>4.1.2.5. Fiber with Exponential-Power Law, Uncoupled Formulation</w:t>
        </w:r>
        <w:r w:rsidR="00261DCA">
          <w:rPr>
            <w:noProof/>
            <w:webHidden/>
          </w:rPr>
          <w:tab/>
        </w:r>
        <w:r w:rsidR="00261DCA">
          <w:rPr>
            <w:noProof/>
            <w:webHidden/>
          </w:rPr>
          <w:fldChar w:fldCharType="begin"/>
        </w:r>
        <w:r w:rsidR="00261DCA">
          <w:rPr>
            <w:noProof/>
            <w:webHidden/>
          </w:rPr>
          <w:instrText xml:space="preserve"> PAGEREF _Toc407974958 \h </w:instrText>
        </w:r>
        <w:r w:rsidR="00261DCA">
          <w:rPr>
            <w:noProof/>
            <w:webHidden/>
          </w:rPr>
        </w:r>
        <w:r w:rsidR="00261DCA">
          <w:rPr>
            <w:noProof/>
            <w:webHidden/>
          </w:rPr>
          <w:fldChar w:fldCharType="separate"/>
        </w:r>
        <w:r w:rsidR="008B6DD4">
          <w:rPr>
            <w:noProof/>
            <w:webHidden/>
          </w:rPr>
          <w:t>83</w:t>
        </w:r>
        <w:r w:rsidR="00261DCA">
          <w:rPr>
            <w:noProof/>
            <w:webHidden/>
          </w:rPr>
          <w:fldChar w:fldCharType="end"/>
        </w:r>
      </w:hyperlink>
    </w:p>
    <w:p w14:paraId="2E4F9E51"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59" w:history="1">
        <w:r w:rsidR="00261DCA" w:rsidRPr="002219C9">
          <w:rPr>
            <w:rStyle w:val="Hyperlink"/>
            <w:noProof/>
          </w:rPr>
          <w:t>4.1.2.6. Fung Orthotropic</w:t>
        </w:r>
        <w:r w:rsidR="00261DCA">
          <w:rPr>
            <w:noProof/>
            <w:webHidden/>
          </w:rPr>
          <w:tab/>
        </w:r>
        <w:r w:rsidR="00261DCA">
          <w:rPr>
            <w:noProof/>
            <w:webHidden/>
          </w:rPr>
          <w:fldChar w:fldCharType="begin"/>
        </w:r>
        <w:r w:rsidR="00261DCA">
          <w:rPr>
            <w:noProof/>
            <w:webHidden/>
          </w:rPr>
          <w:instrText xml:space="preserve"> PAGEREF _Toc407974959 \h </w:instrText>
        </w:r>
        <w:r w:rsidR="00261DCA">
          <w:rPr>
            <w:noProof/>
            <w:webHidden/>
          </w:rPr>
        </w:r>
        <w:r w:rsidR="00261DCA">
          <w:rPr>
            <w:noProof/>
            <w:webHidden/>
          </w:rPr>
          <w:fldChar w:fldCharType="separate"/>
        </w:r>
        <w:r w:rsidR="008B6DD4">
          <w:rPr>
            <w:noProof/>
            <w:webHidden/>
          </w:rPr>
          <w:t>85</w:t>
        </w:r>
        <w:r w:rsidR="00261DCA">
          <w:rPr>
            <w:noProof/>
            <w:webHidden/>
          </w:rPr>
          <w:fldChar w:fldCharType="end"/>
        </w:r>
      </w:hyperlink>
    </w:p>
    <w:p w14:paraId="3F794A7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0" w:history="1">
        <w:r w:rsidR="00261DCA" w:rsidRPr="002219C9">
          <w:rPr>
            <w:rStyle w:val="Hyperlink"/>
            <w:noProof/>
          </w:rPr>
          <w:t>4.1.2.7. Mooney-Rivlin</w:t>
        </w:r>
        <w:r w:rsidR="00261DCA">
          <w:rPr>
            <w:noProof/>
            <w:webHidden/>
          </w:rPr>
          <w:tab/>
        </w:r>
        <w:r w:rsidR="00261DCA">
          <w:rPr>
            <w:noProof/>
            <w:webHidden/>
          </w:rPr>
          <w:fldChar w:fldCharType="begin"/>
        </w:r>
        <w:r w:rsidR="00261DCA">
          <w:rPr>
            <w:noProof/>
            <w:webHidden/>
          </w:rPr>
          <w:instrText xml:space="preserve"> PAGEREF _Toc407974960 \h </w:instrText>
        </w:r>
        <w:r w:rsidR="00261DCA">
          <w:rPr>
            <w:noProof/>
            <w:webHidden/>
          </w:rPr>
        </w:r>
        <w:r w:rsidR="00261DCA">
          <w:rPr>
            <w:noProof/>
            <w:webHidden/>
          </w:rPr>
          <w:fldChar w:fldCharType="separate"/>
        </w:r>
        <w:r w:rsidR="008B6DD4">
          <w:rPr>
            <w:noProof/>
            <w:webHidden/>
          </w:rPr>
          <w:t>87</w:t>
        </w:r>
        <w:r w:rsidR="00261DCA">
          <w:rPr>
            <w:noProof/>
            <w:webHidden/>
          </w:rPr>
          <w:fldChar w:fldCharType="end"/>
        </w:r>
      </w:hyperlink>
    </w:p>
    <w:p w14:paraId="2B2A842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1" w:history="1">
        <w:r w:rsidR="00261DCA" w:rsidRPr="002219C9">
          <w:rPr>
            <w:rStyle w:val="Hyperlink"/>
            <w:noProof/>
          </w:rPr>
          <w:t>4.1.2.8. Muscle Material</w:t>
        </w:r>
        <w:r w:rsidR="00261DCA">
          <w:rPr>
            <w:noProof/>
            <w:webHidden/>
          </w:rPr>
          <w:tab/>
        </w:r>
        <w:r w:rsidR="00261DCA">
          <w:rPr>
            <w:noProof/>
            <w:webHidden/>
          </w:rPr>
          <w:fldChar w:fldCharType="begin"/>
        </w:r>
        <w:r w:rsidR="00261DCA">
          <w:rPr>
            <w:noProof/>
            <w:webHidden/>
          </w:rPr>
          <w:instrText xml:space="preserve"> PAGEREF _Toc407974961 \h </w:instrText>
        </w:r>
        <w:r w:rsidR="00261DCA">
          <w:rPr>
            <w:noProof/>
            <w:webHidden/>
          </w:rPr>
        </w:r>
        <w:r w:rsidR="00261DCA">
          <w:rPr>
            <w:noProof/>
            <w:webHidden/>
          </w:rPr>
          <w:fldChar w:fldCharType="separate"/>
        </w:r>
        <w:r w:rsidR="008B6DD4">
          <w:rPr>
            <w:noProof/>
            <w:webHidden/>
          </w:rPr>
          <w:t>88</w:t>
        </w:r>
        <w:r w:rsidR="00261DCA">
          <w:rPr>
            <w:noProof/>
            <w:webHidden/>
          </w:rPr>
          <w:fldChar w:fldCharType="end"/>
        </w:r>
      </w:hyperlink>
    </w:p>
    <w:p w14:paraId="191DC77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2" w:history="1">
        <w:r w:rsidR="00261DCA" w:rsidRPr="002219C9">
          <w:rPr>
            <w:rStyle w:val="Hyperlink"/>
            <w:noProof/>
          </w:rPr>
          <w:t>4.1.2.9. Ogden</w:t>
        </w:r>
        <w:r w:rsidR="00261DCA">
          <w:rPr>
            <w:noProof/>
            <w:webHidden/>
          </w:rPr>
          <w:tab/>
        </w:r>
        <w:r w:rsidR="00261DCA">
          <w:rPr>
            <w:noProof/>
            <w:webHidden/>
          </w:rPr>
          <w:fldChar w:fldCharType="begin"/>
        </w:r>
        <w:r w:rsidR="00261DCA">
          <w:rPr>
            <w:noProof/>
            <w:webHidden/>
          </w:rPr>
          <w:instrText xml:space="preserve"> PAGEREF _Toc407974962 \h </w:instrText>
        </w:r>
        <w:r w:rsidR="00261DCA">
          <w:rPr>
            <w:noProof/>
            <w:webHidden/>
          </w:rPr>
        </w:r>
        <w:r w:rsidR="00261DCA">
          <w:rPr>
            <w:noProof/>
            <w:webHidden/>
          </w:rPr>
          <w:fldChar w:fldCharType="separate"/>
        </w:r>
        <w:r w:rsidR="008B6DD4">
          <w:rPr>
            <w:noProof/>
            <w:webHidden/>
          </w:rPr>
          <w:t>90</w:t>
        </w:r>
        <w:r w:rsidR="00261DCA">
          <w:rPr>
            <w:noProof/>
            <w:webHidden/>
          </w:rPr>
          <w:fldChar w:fldCharType="end"/>
        </w:r>
      </w:hyperlink>
    </w:p>
    <w:p w14:paraId="267998D1"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3" w:history="1">
        <w:r w:rsidR="00261DCA" w:rsidRPr="002219C9">
          <w:rPr>
            <w:rStyle w:val="Hyperlink"/>
            <w:noProof/>
          </w:rPr>
          <w:t>4.1.2.10. Tendon Material</w:t>
        </w:r>
        <w:r w:rsidR="00261DCA">
          <w:rPr>
            <w:noProof/>
            <w:webHidden/>
          </w:rPr>
          <w:tab/>
        </w:r>
        <w:r w:rsidR="00261DCA">
          <w:rPr>
            <w:noProof/>
            <w:webHidden/>
          </w:rPr>
          <w:fldChar w:fldCharType="begin"/>
        </w:r>
        <w:r w:rsidR="00261DCA">
          <w:rPr>
            <w:noProof/>
            <w:webHidden/>
          </w:rPr>
          <w:instrText xml:space="preserve"> PAGEREF _Toc407974963 \h </w:instrText>
        </w:r>
        <w:r w:rsidR="00261DCA">
          <w:rPr>
            <w:noProof/>
            <w:webHidden/>
          </w:rPr>
        </w:r>
        <w:r w:rsidR="00261DCA">
          <w:rPr>
            <w:noProof/>
            <w:webHidden/>
          </w:rPr>
          <w:fldChar w:fldCharType="separate"/>
        </w:r>
        <w:r w:rsidR="008B6DD4">
          <w:rPr>
            <w:noProof/>
            <w:webHidden/>
          </w:rPr>
          <w:t>91</w:t>
        </w:r>
        <w:r w:rsidR="00261DCA">
          <w:rPr>
            <w:noProof/>
            <w:webHidden/>
          </w:rPr>
          <w:fldChar w:fldCharType="end"/>
        </w:r>
      </w:hyperlink>
    </w:p>
    <w:p w14:paraId="21E83E14"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4" w:history="1">
        <w:r w:rsidR="00261DCA" w:rsidRPr="002219C9">
          <w:rPr>
            <w:rStyle w:val="Hyperlink"/>
            <w:noProof/>
          </w:rPr>
          <w:t>4.1.2.11. Tension-Compression Nonlinear Orthotropic</w:t>
        </w:r>
        <w:r w:rsidR="00261DCA">
          <w:rPr>
            <w:noProof/>
            <w:webHidden/>
          </w:rPr>
          <w:tab/>
        </w:r>
        <w:r w:rsidR="00261DCA">
          <w:rPr>
            <w:noProof/>
            <w:webHidden/>
          </w:rPr>
          <w:fldChar w:fldCharType="begin"/>
        </w:r>
        <w:r w:rsidR="00261DCA">
          <w:rPr>
            <w:noProof/>
            <w:webHidden/>
          </w:rPr>
          <w:instrText xml:space="preserve"> PAGEREF _Toc407974964 \h </w:instrText>
        </w:r>
        <w:r w:rsidR="00261DCA">
          <w:rPr>
            <w:noProof/>
            <w:webHidden/>
          </w:rPr>
        </w:r>
        <w:r w:rsidR="00261DCA">
          <w:rPr>
            <w:noProof/>
            <w:webHidden/>
          </w:rPr>
          <w:fldChar w:fldCharType="separate"/>
        </w:r>
        <w:r w:rsidR="008B6DD4">
          <w:rPr>
            <w:noProof/>
            <w:webHidden/>
          </w:rPr>
          <w:t>92</w:t>
        </w:r>
        <w:r w:rsidR="00261DCA">
          <w:rPr>
            <w:noProof/>
            <w:webHidden/>
          </w:rPr>
          <w:fldChar w:fldCharType="end"/>
        </w:r>
      </w:hyperlink>
    </w:p>
    <w:p w14:paraId="65A248E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5" w:history="1">
        <w:r w:rsidR="00261DCA" w:rsidRPr="002219C9">
          <w:rPr>
            <w:rStyle w:val="Hyperlink"/>
            <w:noProof/>
          </w:rPr>
          <w:t>4.1.2.12. Transversely Isotropic Mooney-Rivlin</w:t>
        </w:r>
        <w:r w:rsidR="00261DCA">
          <w:rPr>
            <w:noProof/>
            <w:webHidden/>
          </w:rPr>
          <w:tab/>
        </w:r>
        <w:r w:rsidR="00261DCA">
          <w:rPr>
            <w:noProof/>
            <w:webHidden/>
          </w:rPr>
          <w:fldChar w:fldCharType="begin"/>
        </w:r>
        <w:r w:rsidR="00261DCA">
          <w:rPr>
            <w:noProof/>
            <w:webHidden/>
          </w:rPr>
          <w:instrText xml:space="preserve"> PAGEREF _Toc407974965 \h </w:instrText>
        </w:r>
        <w:r w:rsidR="00261DCA">
          <w:rPr>
            <w:noProof/>
            <w:webHidden/>
          </w:rPr>
        </w:r>
        <w:r w:rsidR="00261DCA">
          <w:rPr>
            <w:noProof/>
            <w:webHidden/>
          </w:rPr>
          <w:fldChar w:fldCharType="separate"/>
        </w:r>
        <w:r w:rsidR="008B6DD4">
          <w:rPr>
            <w:noProof/>
            <w:webHidden/>
          </w:rPr>
          <w:t>93</w:t>
        </w:r>
        <w:r w:rsidR="00261DCA">
          <w:rPr>
            <w:noProof/>
            <w:webHidden/>
          </w:rPr>
          <w:fldChar w:fldCharType="end"/>
        </w:r>
      </w:hyperlink>
    </w:p>
    <w:p w14:paraId="1DD486C3"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6" w:history="1">
        <w:r w:rsidR="00261DCA" w:rsidRPr="002219C9">
          <w:rPr>
            <w:rStyle w:val="Hyperlink"/>
            <w:noProof/>
          </w:rPr>
          <w:t>4.1.2.13. Transversely Isotropic Veronda-Westmann</w:t>
        </w:r>
        <w:r w:rsidR="00261DCA">
          <w:rPr>
            <w:noProof/>
            <w:webHidden/>
          </w:rPr>
          <w:tab/>
        </w:r>
        <w:r w:rsidR="00261DCA">
          <w:rPr>
            <w:noProof/>
            <w:webHidden/>
          </w:rPr>
          <w:fldChar w:fldCharType="begin"/>
        </w:r>
        <w:r w:rsidR="00261DCA">
          <w:rPr>
            <w:noProof/>
            <w:webHidden/>
          </w:rPr>
          <w:instrText xml:space="preserve"> PAGEREF _Toc407974966 \h </w:instrText>
        </w:r>
        <w:r w:rsidR="00261DCA">
          <w:rPr>
            <w:noProof/>
            <w:webHidden/>
          </w:rPr>
        </w:r>
        <w:r w:rsidR="00261DCA">
          <w:rPr>
            <w:noProof/>
            <w:webHidden/>
          </w:rPr>
          <w:fldChar w:fldCharType="separate"/>
        </w:r>
        <w:r w:rsidR="008B6DD4">
          <w:rPr>
            <w:noProof/>
            <w:webHidden/>
          </w:rPr>
          <w:t>95</w:t>
        </w:r>
        <w:r w:rsidR="00261DCA">
          <w:rPr>
            <w:noProof/>
            <w:webHidden/>
          </w:rPr>
          <w:fldChar w:fldCharType="end"/>
        </w:r>
      </w:hyperlink>
    </w:p>
    <w:p w14:paraId="7D42B86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7" w:history="1">
        <w:r w:rsidR="00261DCA" w:rsidRPr="002219C9">
          <w:rPr>
            <w:rStyle w:val="Hyperlink"/>
            <w:noProof/>
          </w:rPr>
          <w:t>4.1.2.14. Uncoupled Solid Mixture</w:t>
        </w:r>
        <w:r w:rsidR="00261DCA">
          <w:rPr>
            <w:noProof/>
            <w:webHidden/>
          </w:rPr>
          <w:tab/>
        </w:r>
        <w:r w:rsidR="00261DCA">
          <w:rPr>
            <w:noProof/>
            <w:webHidden/>
          </w:rPr>
          <w:fldChar w:fldCharType="begin"/>
        </w:r>
        <w:r w:rsidR="00261DCA">
          <w:rPr>
            <w:noProof/>
            <w:webHidden/>
          </w:rPr>
          <w:instrText xml:space="preserve"> PAGEREF _Toc407974967 \h </w:instrText>
        </w:r>
        <w:r w:rsidR="00261DCA">
          <w:rPr>
            <w:noProof/>
            <w:webHidden/>
          </w:rPr>
        </w:r>
        <w:r w:rsidR="00261DCA">
          <w:rPr>
            <w:noProof/>
            <w:webHidden/>
          </w:rPr>
          <w:fldChar w:fldCharType="separate"/>
        </w:r>
        <w:r w:rsidR="008B6DD4">
          <w:rPr>
            <w:noProof/>
            <w:webHidden/>
          </w:rPr>
          <w:t>96</w:t>
        </w:r>
        <w:r w:rsidR="00261DCA">
          <w:rPr>
            <w:noProof/>
            <w:webHidden/>
          </w:rPr>
          <w:fldChar w:fldCharType="end"/>
        </w:r>
      </w:hyperlink>
    </w:p>
    <w:p w14:paraId="03AA731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8" w:history="1">
        <w:r w:rsidR="00261DCA" w:rsidRPr="002219C9">
          <w:rPr>
            <w:rStyle w:val="Hyperlink"/>
            <w:noProof/>
          </w:rPr>
          <w:t>4.1.2.15. Veronda-Westmann</w:t>
        </w:r>
        <w:r w:rsidR="00261DCA">
          <w:rPr>
            <w:noProof/>
            <w:webHidden/>
          </w:rPr>
          <w:tab/>
        </w:r>
        <w:r w:rsidR="00261DCA">
          <w:rPr>
            <w:noProof/>
            <w:webHidden/>
          </w:rPr>
          <w:fldChar w:fldCharType="begin"/>
        </w:r>
        <w:r w:rsidR="00261DCA">
          <w:rPr>
            <w:noProof/>
            <w:webHidden/>
          </w:rPr>
          <w:instrText xml:space="preserve"> PAGEREF _Toc407974968 \h </w:instrText>
        </w:r>
        <w:r w:rsidR="00261DCA">
          <w:rPr>
            <w:noProof/>
            <w:webHidden/>
          </w:rPr>
        </w:r>
        <w:r w:rsidR="00261DCA">
          <w:rPr>
            <w:noProof/>
            <w:webHidden/>
          </w:rPr>
          <w:fldChar w:fldCharType="separate"/>
        </w:r>
        <w:r w:rsidR="008B6DD4">
          <w:rPr>
            <w:noProof/>
            <w:webHidden/>
          </w:rPr>
          <w:t>98</w:t>
        </w:r>
        <w:r w:rsidR="00261DCA">
          <w:rPr>
            <w:noProof/>
            <w:webHidden/>
          </w:rPr>
          <w:fldChar w:fldCharType="end"/>
        </w:r>
      </w:hyperlink>
    </w:p>
    <w:p w14:paraId="3D0ECB8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69" w:history="1">
        <w:r w:rsidR="00261DCA" w:rsidRPr="002219C9">
          <w:rPr>
            <w:rStyle w:val="Hyperlink"/>
            <w:noProof/>
          </w:rPr>
          <w:t>4.1.2.16. Mooney-Rivlin Von Mises Distributed Fibers</w:t>
        </w:r>
        <w:r w:rsidR="00261DCA">
          <w:rPr>
            <w:noProof/>
            <w:webHidden/>
          </w:rPr>
          <w:tab/>
        </w:r>
        <w:r w:rsidR="00261DCA">
          <w:rPr>
            <w:noProof/>
            <w:webHidden/>
          </w:rPr>
          <w:fldChar w:fldCharType="begin"/>
        </w:r>
        <w:r w:rsidR="00261DCA">
          <w:rPr>
            <w:noProof/>
            <w:webHidden/>
          </w:rPr>
          <w:instrText xml:space="preserve"> PAGEREF _Toc407974969 \h </w:instrText>
        </w:r>
        <w:r w:rsidR="00261DCA">
          <w:rPr>
            <w:noProof/>
            <w:webHidden/>
          </w:rPr>
        </w:r>
        <w:r w:rsidR="00261DCA">
          <w:rPr>
            <w:noProof/>
            <w:webHidden/>
          </w:rPr>
          <w:fldChar w:fldCharType="separate"/>
        </w:r>
        <w:r w:rsidR="008B6DD4">
          <w:rPr>
            <w:noProof/>
            <w:webHidden/>
          </w:rPr>
          <w:t>99</w:t>
        </w:r>
        <w:r w:rsidR="00261DCA">
          <w:rPr>
            <w:noProof/>
            <w:webHidden/>
          </w:rPr>
          <w:fldChar w:fldCharType="end"/>
        </w:r>
      </w:hyperlink>
    </w:p>
    <w:p w14:paraId="7BA278B1"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70" w:history="1">
        <w:r w:rsidR="00261DCA" w:rsidRPr="002219C9">
          <w:rPr>
            <w:rStyle w:val="Hyperlink"/>
            <w:noProof/>
          </w:rPr>
          <w:t>4.1.3. Compressible Materials</w:t>
        </w:r>
        <w:r w:rsidR="00261DCA">
          <w:rPr>
            <w:noProof/>
            <w:webHidden/>
          </w:rPr>
          <w:tab/>
        </w:r>
        <w:r w:rsidR="00261DCA">
          <w:rPr>
            <w:noProof/>
            <w:webHidden/>
          </w:rPr>
          <w:fldChar w:fldCharType="begin"/>
        </w:r>
        <w:r w:rsidR="00261DCA">
          <w:rPr>
            <w:noProof/>
            <w:webHidden/>
          </w:rPr>
          <w:instrText xml:space="preserve"> PAGEREF _Toc407974970 \h </w:instrText>
        </w:r>
        <w:r w:rsidR="00261DCA">
          <w:rPr>
            <w:noProof/>
            <w:webHidden/>
          </w:rPr>
        </w:r>
        <w:r w:rsidR="00261DCA">
          <w:rPr>
            <w:noProof/>
            <w:webHidden/>
          </w:rPr>
          <w:fldChar w:fldCharType="separate"/>
        </w:r>
        <w:r w:rsidR="008B6DD4">
          <w:rPr>
            <w:noProof/>
            <w:webHidden/>
          </w:rPr>
          <w:t>102</w:t>
        </w:r>
        <w:r w:rsidR="00261DCA">
          <w:rPr>
            <w:noProof/>
            <w:webHidden/>
          </w:rPr>
          <w:fldChar w:fldCharType="end"/>
        </w:r>
      </w:hyperlink>
    </w:p>
    <w:p w14:paraId="22FD142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1" w:history="1">
        <w:r w:rsidR="00261DCA" w:rsidRPr="002219C9">
          <w:rPr>
            <w:rStyle w:val="Hyperlink"/>
            <w:noProof/>
          </w:rPr>
          <w:t>4.1.3.1. Carter-Hayes</w:t>
        </w:r>
        <w:r w:rsidR="00261DCA">
          <w:rPr>
            <w:noProof/>
            <w:webHidden/>
          </w:rPr>
          <w:tab/>
        </w:r>
        <w:r w:rsidR="00261DCA">
          <w:rPr>
            <w:noProof/>
            <w:webHidden/>
          </w:rPr>
          <w:fldChar w:fldCharType="begin"/>
        </w:r>
        <w:r w:rsidR="00261DCA">
          <w:rPr>
            <w:noProof/>
            <w:webHidden/>
          </w:rPr>
          <w:instrText xml:space="preserve"> PAGEREF _Toc407974971 \h </w:instrText>
        </w:r>
        <w:r w:rsidR="00261DCA">
          <w:rPr>
            <w:noProof/>
            <w:webHidden/>
          </w:rPr>
        </w:r>
        <w:r w:rsidR="00261DCA">
          <w:rPr>
            <w:noProof/>
            <w:webHidden/>
          </w:rPr>
          <w:fldChar w:fldCharType="separate"/>
        </w:r>
        <w:r w:rsidR="008B6DD4">
          <w:rPr>
            <w:noProof/>
            <w:webHidden/>
          </w:rPr>
          <w:t>102</w:t>
        </w:r>
        <w:r w:rsidR="00261DCA">
          <w:rPr>
            <w:noProof/>
            <w:webHidden/>
          </w:rPr>
          <w:fldChar w:fldCharType="end"/>
        </w:r>
      </w:hyperlink>
    </w:p>
    <w:p w14:paraId="61FB5E7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2" w:history="1">
        <w:r w:rsidR="00261DCA" w:rsidRPr="002219C9">
          <w:rPr>
            <w:rStyle w:val="Hyperlink"/>
            <w:noProof/>
          </w:rPr>
          <w:t>4.1.3.2. Cell Growth</w:t>
        </w:r>
        <w:r w:rsidR="00261DCA">
          <w:rPr>
            <w:noProof/>
            <w:webHidden/>
          </w:rPr>
          <w:tab/>
        </w:r>
        <w:r w:rsidR="00261DCA">
          <w:rPr>
            <w:noProof/>
            <w:webHidden/>
          </w:rPr>
          <w:fldChar w:fldCharType="begin"/>
        </w:r>
        <w:r w:rsidR="00261DCA">
          <w:rPr>
            <w:noProof/>
            <w:webHidden/>
          </w:rPr>
          <w:instrText xml:space="preserve"> PAGEREF _Toc407974972 \h </w:instrText>
        </w:r>
        <w:r w:rsidR="00261DCA">
          <w:rPr>
            <w:noProof/>
            <w:webHidden/>
          </w:rPr>
        </w:r>
        <w:r w:rsidR="00261DCA">
          <w:rPr>
            <w:noProof/>
            <w:webHidden/>
          </w:rPr>
          <w:fldChar w:fldCharType="separate"/>
        </w:r>
        <w:r w:rsidR="008B6DD4">
          <w:rPr>
            <w:noProof/>
            <w:webHidden/>
          </w:rPr>
          <w:t>104</w:t>
        </w:r>
        <w:r w:rsidR="00261DCA">
          <w:rPr>
            <w:noProof/>
            <w:webHidden/>
          </w:rPr>
          <w:fldChar w:fldCharType="end"/>
        </w:r>
      </w:hyperlink>
    </w:p>
    <w:p w14:paraId="0363881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3" w:history="1">
        <w:r w:rsidR="00261DCA" w:rsidRPr="002219C9">
          <w:rPr>
            <w:rStyle w:val="Hyperlink"/>
            <w:noProof/>
          </w:rPr>
          <w:t>4.1.3.3. Donnan Equilibrium Swelling</w:t>
        </w:r>
        <w:r w:rsidR="00261DCA">
          <w:rPr>
            <w:noProof/>
            <w:webHidden/>
          </w:rPr>
          <w:tab/>
        </w:r>
        <w:r w:rsidR="00261DCA">
          <w:rPr>
            <w:noProof/>
            <w:webHidden/>
          </w:rPr>
          <w:fldChar w:fldCharType="begin"/>
        </w:r>
        <w:r w:rsidR="00261DCA">
          <w:rPr>
            <w:noProof/>
            <w:webHidden/>
          </w:rPr>
          <w:instrText xml:space="preserve"> PAGEREF _Toc407974973 \h </w:instrText>
        </w:r>
        <w:r w:rsidR="00261DCA">
          <w:rPr>
            <w:noProof/>
            <w:webHidden/>
          </w:rPr>
        </w:r>
        <w:r w:rsidR="00261DCA">
          <w:rPr>
            <w:noProof/>
            <w:webHidden/>
          </w:rPr>
          <w:fldChar w:fldCharType="separate"/>
        </w:r>
        <w:r w:rsidR="008B6DD4">
          <w:rPr>
            <w:noProof/>
            <w:webHidden/>
          </w:rPr>
          <w:t>106</w:t>
        </w:r>
        <w:r w:rsidR="00261DCA">
          <w:rPr>
            <w:noProof/>
            <w:webHidden/>
          </w:rPr>
          <w:fldChar w:fldCharType="end"/>
        </w:r>
      </w:hyperlink>
    </w:p>
    <w:p w14:paraId="1C69CA08"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4" w:history="1">
        <w:r w:rsidR="00261DCA" w:rsidRPr="002219C9">
          <w:rPr>
            <w:rStyle w:val="Hyperlink"/>
            <w:noProof/>
          </w:rPr>
          <w:t>4.1.3.4. Ellipsoidal Fiber Distribution</w:t>
        </w:r>
        <w:r w:rsidR="00261DCA">
          <w:rPr>
            <w:noProof/>
            <w:webHidden/>
          </w:rPr>
          <w:tab/>
        </w:r>
        <w:r w:rsidR="00261DCA">
          <w:rPr>
            <w:noProof/>
            <w:webHidden/>
          </w:rPr>
          <w:fldChar w:fldCharType="begin"/>
        </w:r>
        <w:r w:rsidR="00261DCA">
          <w:rPr>
            <w:noProof/>
            <w:webHidden/>
          </w:rPr>
          <w:instrText xml:space="preserve"> PAGEREF _Toc407974974 \h </w:instrText>
        </w:r>
        <w:r w:rsidR="00261DCA">
          <w:rPr>
            <w:noProof/>
            <w:webHidden/>
          </w:rPr>
        </w:r>
        <w:r w:rsidR="00261DCA">
          <w:rPr>
            <w:noProof/>
            <w:webHidden/>
          </w:rPr>
          <w:fldChar w:fldCharType="separate"/>
        </w:r>
        <w:r w:rsidR="008B6DD4">
          <w:rPr>
            <w:noProof/>
            <w:webHidden/>
          </w:rPr>
          <w:t>108</w:t>
        </w:r>
        <w:r w:rsidR="00261DCA">
          <w:rPr>
            <w:noProof/>
            <w:webHidden/>
          </w:rPr>
          <w:fldChar w:fldCharType="end"/>
        </w:r>
      </w:hyperlink>
    </w:p>
    <w:p w14:paraId="2178544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5" w:history="1">
        <w:r w:rsidR="00261DCA" w:rsidRPr="002219C9">
          <w:rPr>
            <w:rStyle w:val="Hyperlink"/>
            <w:noProof/>
          </w:rPr>
          <w:t>4.1.3.5. Ellipsoidal Fiber Distribution Neo-Hookean</w:t>
        </w:r>
        <w:r w:rsidR="00261DCA">
          <w:rPr>
            <w:noProof/>
            <w:webHidden/>
          </w:rPr>
          <w:tab/>
        </w:r>
        <w:r w:rsidR="00261DCA">
          <w:rPr>
            <w:noProof/>
            <w:webHidden/>
          </w:rPr>
          <w:fldChar w:fldCharType="begin"/>
        </w:r>
        <w:r w:rsidR="00261DCA">
          <w:rPr>
            <w:noProof/>
            <w:webHidden/>
          </w:rPr>
          <w:instrText xml:space="preserve"> PAGEREF _Toc407974975 \h </w:instrText>
        </w:r>
        <w:r w:rsidR="00261DCA">
          <w:rPr>
            <w:noProof/>
            <w:webHidden/>
          </w:rPr>
        </w:r>
        <w:r w:rsidR="00261DCA">
          <w:rPr>
            <w:noProof/>
            <w:webHidden/>
          </w:rPr>
          <w:fldChar w:fldCharType="separate"/>
        </w:r>
        <w:r w:rsidR="008B6DD4">
          <w:rPr>
            <w:noProof/>
            <w:webHidden/>
          </w:rPr>
          <w:t>109</w:t>
        </w:r>
        <w:r w:rsidR="00261DCA">
          <w:rPr>
            <w:noProof/>
            <w:webHidden/>
          </w:rPr>
          <w:fldChar w:fldCharType="end"/>
        </w:r>
      </w:hyperlink>
    </w:p>
    <w:p w14:paraId="2046B4B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6" w:history="1">
        <w:r w:rsidR="00261DCA" w:rsidRPr="002219C9">
          <w:rPr>
            <w:rStyle w:val="Hyperlink"/>
            <w:noProof/>
          </w:rPr>
          <w:t>4.1.3.6. Ellipsoidal Fiber Distribution with Donnan Equilibrium Swelling</w:t>
        </w:r>
        <w:r w:rsidR="00261DCA">
          <w:rPr>
            <w:noProof/>
            <w:webHidden/>
          </w:rPr>
          <w:tab/>
        </w:r>
        <w:r w:rsidR="00261DCA">
          <w:rPr>
            <w:noProof/>
            <w:webHidden/>
          </w:rPr>
          <w:fldChar w:fldCharType="begin"/>
        </w:r>
        <w:r w:rsidR="00261DCA">
          <w:rPr>
            <w:noProof/>
            <w:webHidden/>
          </w:rPr>
          <w:instrText xml:space="preserve"> PAGEREF _Toc407974976 \h </w:instrText>
        </w:r>
        <w:r w:rsidR="00261DCA">
          <w:rPr>
            <w:noProof/>
            <w:webHidden/>
          </w:rPr>
        </w:r>
        <w:r w:rsidR="00261DCA">
          <w:rPr>
            <w:noProof/>
            <w:webHidden/>
          </w:rPr>
          <w:fldChar w:fldCharType="separate"/>
        </w:r>
        <w:r w:rsidR="008B6DD4">
          <w:rPr>
            <w:noProof/>
            <w:webHidden/>
          </w:rPr>
          <w:t>110</w:t>
        </w:r>
        <w:r w:rsidR="00261DCA">
          <w:rPr>
            <w:noProof/>
            <w:webHidden/>
          </w:rPr>
          <w:fldChar w:fldCharType="end"/>
        </w:r>
      </w:hyperlink>
    </w:p>
    <w:p w14:paraId="538F806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7" w:history="1">
        <w:r w:rsidR="00261DCA" w:rsidRPr="002219C9">
          <w:rPr>
            <w:rStyle w:val="Hyperlink"/>
            <w:noProof/>
          </w:rPr>
          <w:t>4.1.3.7. Fiber with Exponential-Power Law</w:t>
        </w:r>
        <w:r w:rsidR="00261DCA">
          <w:rPr>
            <w:noProof/>
            <w:webHidden/>
          </w:rPr>
          <w:tab/>
        </w:r>
        <w:r w:rsidR="00261DCA">
          <w:rPr>
            <w:noProof/>
            <w:webHidden/>
          </w:rPr>
          <w:fldChar w:fldCharType="begin"/>
        </w:r>
        <w:r w:rsidR="00261DCA">
          <w:rPr>
            <w:noProof/>
            <w:webHidden/>
          </w:rPr>
          <w:instrText xml:space="preserve"> PAGEREF _Toc407974977 \h </w:instrText>
        </w:r>
        <w:r w:rsidR="00261DCA">
          <w:rPr>
            <w:noProof/>
            <w:webHidden/>
          </w:rPr>
        </w:r>
        <w:r w:rsidR="00261DCA">
          <w:rPr>
            <w:noProof/>
            <w:webHidden/>
          </w:rPr>
          <w:fldChar w:fldCharType="separate"/>
        </w:r>
        <w:r w:rsidR="008B6DD4">
          <w:rPr>
            <w:noProof/>
            <w:webHidden/>
          </w:rPr>
          <w:t>111</w:t>
        </w:r>
        <w:r w:rsidR="00261DCA">
          <w:rPr>
            <w:noProof/>
            <w:webHidden/>
          </w:rPr>
          <w:fldChar w:fldCharType="end"/>
        </w:r>
      </w:hyperlink>
    </w:p>
    <w:p w14:paraId="433F05C1"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8" w:history="1">
        <w:r w:rsidR="00261DCA" w:rsidRPr="002219C9">
          <w:rPr>
            <w:rStyle w:val="Hyperlink"/>
            <w:noProof/>
          </w:rPr>
          <w:t>4.1.3.8. Fung Orthotropic Compressible</w:t>
        </w:r>
        <w:r w:rsidR="00261DCA">
          <w:rPr>
            <w:noProof/>
            <w:webHidden/>
          </w:rPr>
          <w:tab/>
        </w:r>
        <w:r w:rsidR="00261DCA">
          <w:rPr>
            <w:noProof/>
            <w:webHidden/>
          </w:rPr>
          <w:fldChar w:fldCharType="begin"/>
        </w:r>
        <w:r w:rsidR="00261DCA">
          <w:rPr>
            <w:noProof/>
            <w:webHidden/>
          </w:rPr>
          <w:instrText xml:space="preserve"> PAGEREF _Toc407974978 \h </w:instrText>
        </w:r>
        <w:r w:rsidR="00261DCA">
          <w:rPr>
            <w:noProof/>
            <w:webHidden/>
          </w:rPr>
        </w:r>
        <w:r w:rsidR="00261DCA">
          <w:rPr>
            <w:noProof/>
            <w:webHidden/>
          </w:rPr>
          <w:fldChar w:fldCharType="separate"/>
        </w:r>
        <w:r w:rsidR="008B6DD4">
          <w:rPr>
            <w:noProof/>
            <w:webHidden/>
          </w:rPr>
          <w:t>113</w:t>
        </w:r>
        <w:r w:rsidR="00261DCA">
          <w:rPr>
            <w:noProof/>
            <w:webHidden/>
          </w:rPr>
          <w:fldChar w:fldCharType="end"/>
        </w:r>
      </w:hyperlink>
    </w:p>
    <w:p w14:paraId="63CC986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79" w:history="1">
        <w:r w:rsidR="00261DCA" w:rsidRPr="002219C9">
          <w:rPr>
            <w:rStyle w:val="Hyperlink"/>
            <w:noProof/>
          </w:rPr>
          <w:t>4.1.3.9. Holmes-Mow</w:t>
        </w:r>
        <w:r w:rsidR="00261DCA">
          <w:rPr>
            <w:noProof/>
            <w:webHidden/>
          </w:rPr>
          <w:tab/>
        </w:r>
        <w:r w:rsidR="00261DCA">
          <w:rPr>
            <w:noProof/>
            <w:webHidden/>
          </w:rPr>
          <w:fldChar w:fldCharType="begin"/>
        </w:r>
        <w:r w:rsidR="00261DCA">
          <w:rPr>
            <w:noProof/>
            <w:webHidden/>
          </w:rPr>
          <w:instrText xml:space="preserve"> PAGEREF _Toc407974979 \h </w:instrText>
        </w:r>
        <w:r w:rsidR="00261DCA">
          <w:rPr>
            <w:noProof/>
            <w:webHidden/>
          </w:rPr>
        </w:r>
        <w:r w:rsidR="00261DCA">
          <w:rPr>
            <w:noProof/>
            <w:webHidden/>
          </w:rPr>
          <w:fldChar w:fldCharType="separate"/>
        </w:r>
        <w:r w:rsidR="008B6DD4">
          <w:rPr>
            <w:noProof/>
            <w:webHidden/>
          </w:rPr>
          <w:t>115</w:t>
        </w:r>
        <w:r w:rsidR="00261DCA">
          <w:rPr>
            <w:noProof/>
            <w:webHidden/>
          </w:rPr>
          <w:fldChar w:fldCharType="end"/>
        </w:r>
      </w:hyperlink>
    </w:p>
    <w:p w14:paraId="3AFE7DDB"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0" w:history="1">
        <w:r w:rsidR="00261DCA" w:rsidRPr="002219C9">
          <w:rPr>
            <w:rStyle w:val="Hyperlink"/>
            <w:noProof/>
          </w:rPr>
          <w:t>4.1.3.10. Isotropic Elastic</w:t>
        </w:r>
        <w:r w:rsidR="00261DCA">
          <w:rPr>
            <w:noProof/>
            <w:webHidden/>
          </w:rPr>
          <w:tab/>
        </w:r>
        <w:r w:rsidR="00261DCA">
          <w:rPr>
            <w:noProof/>
            <w:webHidden/>
          </w:rPr>
          <w:fldChar w:fldCharType="begin"/>
        </w:r>
        <w:r w:rsidR="00261DCA">
          <w:rPr>
            <w:noProof/>
            <w:webHidden/>
          </w:rPr>
          <w:instrText xml:space="preserve"> PAGEREF _Toc407974980 \h </w:instrText>
        </w:r>
        <w:r w:rsidR="00261DCA">
          <w:rPr>
            <w:noProof/>
            <w:webHidden/>
          </w:rPr>
        </w:r>
        <w:r w:rsidR="00261DCA">
          <w:rPr>
            <w:noProof/>
            <w:webHidden/>
          </w:rPr>
          <w:fldChar w:fldCharType="separate"/>
        </w:r>
        <w:r w:rsidR="008B6DD4">
          <w:rPr>
            <w:noProof/>
            <w:webHidden/>
          </w:rPr>
          <w:t>116</w:t>
        </w:r>
        <w:r w:rsidR="00261DCA">
          <w:rPr>
            <w:noProof/>
            <w:webHidden/>
          </w:rPr>
          <w:fldChar w:fldCharType="end"/>
        </w:r>
      </w:hyperlink>
    </w:p>
    <w:p w14:paraId="502F126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1" w:history="1">
        <w:r w:rsidR="00261DCA" w:rsidRPr="002219C9">
          <w:rPr>
            <w:rStyle w:val="Hyperlink"/>
            <w:noProof/>
          </w:rPr>
          <w:t>4.1.3.11. Orthotropic Elastic</w:t>
        </w:r>
        <w:r w:rsidR="00261DCA">
          <w:rPr>
            <w:noProof/>
            <w:webHidden/>
          </w:rPr>
          <w:tab/>
        </w:r>
        <w:r w:rsidR="00261DCA">
          <w:rPr>
            <w:noProof/>
            <w:webHidden/>
          </w:rPr>
          <w:fldChar w:fldCharType="begin"/>
        </w:r>
        <w:r w:rsidR="00261DCA">
          <w:rPr>
            <w:noProof/>
            <w:webHidden/>
          </w:rPr>
          <w:instrText xml:space="preserve"> PAGEREF _Toc407974981 \h </w:instrText>
        </w:r>
        <w:r w:rsidR="00261DCA">
          <w:rPr>
            <w:noProof/>
            <w:webHidden/>
          </w:rPr>
        </w:r>
        <w:r w:rsidR="00261DCA">
          <w:rPr>
            <w:noProof/>
            <w:webHidden/>
          </w:rPr>
          <w:fldChar w:fldCharType="separate"/>
        </w:r>
        <w:r w:rsidR="008B6DD4">
          <w:rPr>
            <w:noProof/>
            <w:webHidden/>
          </w:rPr>
          <w:t>117</w:t>
        </w:r>
        <w:r w:rsidR="00261DCA">
          <w:rPr>
            <w:noProof/>
            <w:webHidden/>
          </w:rPr>
          <w:fldChar w:fldCharType="end"/>
        </w:r>
      </w:hyperlink>
    </w:p>
    <w:p w14:paraId="38E0C238"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2" w:history="1">
        <w:r w:rsidR="00261DCA" w:rsidRPr="002219C9">
          <w:rPr>
            <w:rStyle w:val="Hyperlink"/>
            <w:noProof/>
          </w:rPr>
          <w:t>4.1.3.12. Neo-Hookean</w:t>
        </w:r>
        <w:r w:rsidR="00261DCA">
          <w:rPr>
            <w:noProof/>
            <w:webHidden/>
          </w:rPr>
          <w:tab/>
        </w:r>
        <w:r w:rsidR="00261DCA">
          <w:rPr>
            <w:noProof/>
            <w:webHidden/>
          </w:rPr>
          <w:fldChar w:fldCharType="begin"/>
        </w:r>
        <w:r w:rsidR="00261DCA">
          <w:rPr>
            <w:noProof/>
            <w:webHidden/>
          </w:rPr>
          <w:instrText xml:space="preserve"> PAGEREF _Toc407974982 \h </w:instrText>
        </w:r>
        <w:r w:rsidR="00261DCA">
          <w:rPr>
            <w:noProof/>
            <w:webHidden/>
          </w:rPr>
        </w:r>
        <w:r w:rsidR="00261DCA">
          <w:rPr>
            <w:noProof/>
            <w:webHidden/>
          </w:rPr>
          <w:fldChar w:fldCharType="separate"/>
        </w:r>
        <w:r w:rsidR="008B6DD4">
          <w:rPr>
            <w:noProof/>
            <w:webHidden/>
          </w:rPr>
          <w:t>118</w:t>
        </w:r>
        <w:r w:rsidR="00261DCA">
          <w:rPr>
            <w:noProof/>
            <w:webHidden/>
          </w:rPr>
          <w:fldChar w:fldCharType="end"/>
        </w:r>
      </w:hyperlink>
    </w:p>
    <w:p w14:paraId="2187B3E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3" w:history="1">
        <w:r w:rsidR="00261DCA" w:rsidRPr="002219C9">
          <w:rPr>
            <w:rStyle w:val="Hyperlink"/>
            <w:noProof/>
          </w:rPr>
          <w:t>4.1.3.13. Coupled Mooney-Rivlin</w:t>
        </w:r>
        <w:r w:rsidR="00261DCA">
          <w:rPr>
            <w:noProof/>
            <w:webHidden/>
          </w:rPr>
          <w:tab/>
        </w:r>
        <w:r w:rsidR="00261DCA">
          <w:rPr>
            <w:noProof/>
            <w:webHidden/>
          </w:rPr>
          <w:fldChar w:fldCharType="begin"/>
        </w:r>
        <w:r w:rsidR="00261DCA">
          <w:rPr>
            <w:noProof/>
            <w:webHidden/>
          </w:rPr>
          <w:instrText xml:space="preserve"> PAGEREF _Toc407974983 \h </w:instrText>
        </w:r>
        <w:r w:rsidR="00261DCA">
          <w:rPr>
            <w:noProof/>
            <w:webHidden/>
          </w:rPr>
        </w:r>
        <w:r w:rsidR="00261DCA">
          <w:rPr>
            <w:noProof/>
            <w:webHidden/>
          </w:rPr>
          <w:fldChar w:fldCharType="separate"/>
        </w:r>
        <w:r w:rsidR="008B6DD4">
          <w:rPr>
            <w:noProof/>
            <w:webHidden/>
          </w:rPr>
          <w:t>119</w:t>
        </w:r>
        <w:r w:rsidR="00261DCA">
          <w:rPr>
            <w:noProof/>
            <w:webHidden/>
          </w:rPr>
          <w:fldChar w:fldCharType="end"/>
        </w:r>
      </w:hyperlink>
    </w:p>
    <w:p w14:paraId="6E0DDC1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4" w:history="1">
        <w:r w:rsidR="00261DCA" w:rsidRPr="002219C9">
          <w:rPr>
            <w:rStyle w:val="Hyperlink"/>
            <w:noProof/>
          </w:rPr>
          <w:t>4.1.3.14. Coupled Veronda-Westmann</w:t>
        </w:r>
        <w:r w:rsidR="00261DCA">
          <w:rPr>
            <w:noProof/>
            <w:webHidden/>
          </w:rPr>
          <w:tab/>
        </w:r>
        <w:r w:rsidR="00261DCA">
          <w:rPr>
            <w:noProof/>
            <w:webHidden/>
          </w:rPr>
          <w:fldChar w:fldCharType="begin"/>
        </w:r>
        <w:r w:rsidR="00261DCA">
          <w:rPr>
            <w:noProof/>
            <w:webHidden/>
          </w:rPr>
          <w:instrText xml:space="preserve"> PAGEREF _Toc407974984 \h </w:instrText>
        </w:r>
        <w:r w:rsidR="00261DCA">
          <w:rPr>
            <w:noProof/>
            <w:webHidden/>
          </w:rPr>
        </w:r>
        <w:r w:rsidR="00261DCA">
          <w:rPr>
            <w:noProof/>
            <w:webHidden/>
          </w:rPr>
          <w:fldChar w:fldCharType="separate"/>
        </w:r>
        <w:r w:rsidR="008B6DD4">
          <w:rPr>
            <w:noProof/>
            <w:webHidden/>
          </w:rPr>
          <w:t>120</w:t>
        </w:r>
        <w:r w:rsidR="00261DCA">
          <w:rPr>
            <w:noProof/>
            <w:webHidden/>
          </w:rPr>
          <w:fldChar w:fldCharType="end"/>
        </w:r>
      </w:hyperlink>
    </w:p>
    <w:p w14:paraId="24C24903"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5" w:history="1">
        <w:r w:rsidR="00261DCA" w:rsidRPr="002219C9">
          <w:rPr>
            <w:rStyle w:val="Hyperlink"/>
            <w:noProof/>
          </w:rPr>
          <w:t>4.1.3.15. Ogden Unconstrained</w:t>
        </w:r>
        <w:r w:rsidR="00261DCA">
          <w:rPr>
            <w:noProof/>
            <w:webHidden/>
          </w:rPr>
          <w:tab/>
        </w:r>
        <w:r w:rsidR="00261DCA">
          <w:rPr>
            <w:noProof/>
            <w:webHidden/>
          </w:rPr>
          <w:fldChar w:fldCharType="begin"/>
        </w:r>
        <w:r w:rsidR="00261DCA">
          <w:rPr>
            <w:noProof/>
            <w:webHidden/>
          </w:rPr>
          <w:instrText xml:space="preserve"> PAGEREF _Toc407974985 \h </w:instrText>
        </w:r>
        <w:r w:rsidR="00261DCA">
          <w:rPr>
            <w:noProof/>
            <w:webHidden/>
          </w:rPr>
        </w:r>
        <w:r w:rsidR="00261DCA">
          <w:rPr>
            <w:noProof/>
            <w:webHidden/>
          </w:rPr>
          <w:fldChar w:fldCharType="separate"/>
        </w:r>
        <w:r w:rsidR="008B6DD4">
          <w:rPr>
            <w:noProof/>
            <w:webHidden/>
          </w:rPr>
          <w:t>121</w:t>
        </w:r>
        <w:r w:rsidR="00261DCA">
          <w:rPr>
            <w:noProof/>
            <w:webHidden/>
          </w:rPr>
          <w:fldChar w:fldCharType="end"/>
        </w:r>
      </w:hyperlink>
    </w:p>
    <w:p w14:paraId="4C77B0F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6" w:history="1">
        <w:r w:rsidR="00261DCA" w:rsidRPr="002219C9">
          <w:rPr>
            <w:rStyle w:val="Hyperlink"/>
            <w:noProof/>
          </w:rPr>
          <w:t>4.1.3.16. Perfect Osmometer Equilibrium Osmotic Pressure</w:t>
        </w:r>
        <w:r w:rsidR="00261DCA">
          <w:rPr>
            <w:noProof/>
            <w:webHidden/>
          </w:rPr>
          <w:tab/>
        </w:r>
        <w:r w:rsidR="00261DCA">
          <w:rPr>
            <w:noProof/>
            <w:webHidden/>
          </w:rPr>
          <w:fldChar w:fldCharType="begin"/>
        </w:r>
        <w:r w:rsidR="00261DCA">
          <w:rPr>
            <w:noProof/>
            <w:webHidden/>
          </w:rPr>
          <w:instrText xml:space="preserve"> PAGEREF _Toc407974986 \h </w:instrText>
        </w:r>
        <w:r w:rsidR="00261DCA">
          <w:rPr>
            <w:noProof/>
            <w:webHidden/>
          </w:rPr>
        </w:r>
        <w:r w:rsidR="00261DCA">
          <w:rPr>
            <w:noProof/>
            <w:webHidden/>
          </w:rPr>
          <w:fldChar w:fldCharType="separate"/>
        </w:r>
        <w:r w:rsidR="008B6DD4">
          <w:rPr>
            <w:noProof/>
            <w:webHidden/>
          </w:rPr>
          <w:t>122</w:t>
        </w:r>
        <w:r w:rsidR="00261DCA">
          <w:rPr>
            <w:noProof/>
            <w:webHidden/>
          </w:rPr>
          <w:fldChar w:fldCharType="end"/>
        </w:r>
      </w:hyperlink>
    </w:p>
    <w:p w14:paraId="26CCA20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7" w:history="1">
        <w:r w:rsidR="00261DCA" w:rsidRPr="002219C9">
          <w:rPr>
            <w:rStyle w:val="Hyperlink"/>
            <w:noProof/>
          </w:rPr>
          <w:t>4.1.3.17. Solid Mixture</w:t>
        </w:r>
        <w:r w:rsidR="00261DCA">
          <w:rPr>
            <w:noProof/>
            <w:webHidden/>
          </w:rPr>
          <w:tab/>
        </w:r>
        <w:r w:rsidR="00261DCA">
          <w:rPr>
            <w:noProof/>
            <w:webHidden/>
          </w:rPr>
          <w:fldChar w:fldCharType="begin"/>
        </w:r>
        <w:r w:rsidR="00261DCA">
          <w:rPr>
            <w:noProof/>
            <w:webHidden/>
          </w:rPr>
          <w:instrText xml:space="preserve"> PAGEREF _Toc407974987 \h </w:instrText>
        </w:r>
        <w:r w:rsidR="00261DCA">
          <w:rPr>
            <w:noProof/>
            <w:webHidden/>
          </w:rPr>
        </w:r>
        <w:r w:rsidR="00261DCA">
          <w:rPr>
            <w:noProof/>
            <w:webHidden/>
          </w:rPr>
          <w:fldChar w:fldCharType="separate"/>
        </w:r>
        <w:r w:rsidR="008B6DD4">
          <w:rPr>
            <w:noProof/>
            <w:webHidden/>
          </w:rPr>
          <w:t>124</w:t>
        </w:r>
        <w:r w:rsidR="00261DCA">
          <w:rPr>
            <w:noProof/>
            <w:webHidden/>
          </w:rPr>
          <w:fldChar w:fldCharType="end"/>
        </w:r>
      </w:hyperlink>
    </w:p>
    <w:p w14:paraId="137116D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8" w:history="1">
        <w:r w:rsidR="00261DCA" w:rsidRPr="002219C9">
          <w:rPr>
            <w:rStyle w:val="Hyperlink"/>
            <w:noProof/>
          </w:rPr>
          <w:t>4.1.3.18. Spherical Fiber Distribution</w:t>
        </w:r>
        <w:r w:rsidR="00261DCA">
          <w:rPr>
            <w:noProof/>
            <w:webHidden/>
          </w:rPr>
          <w:tab/>
        </w:r>
        <w:r w:rsidR="00261DCA">
          <w:rPr>
            <w:noProof/>
            <w:webHidden/>
          </w:rPr>
          <w:fldChar w:fldCharType="begin"/>
        </w:r>
        <w:r w:rsidR="00261DCA">
          <w:rPr>
            <w:noProof/>
            <w:webHidden/>
          </w:rPr>
          <w:instrText xml:space="preserve"> PAGEREF _Toc407974988 \h </w:instrText>
        </w:r>
        <w:r w:rsidR="00261DCA">
          <w:rPr>
            <w:noProof/>
            <w:webHidden/>
          </w:rPr>
        </w:r>
        <w:r w:rsidR="00261DCA">
          <w:rPr>
            <w:noProof/>
            <w:webHidden/>
          </w:rPr>
          <w:fldChar w:fldCharType="separate"/>
        </w:r>
        <w:r w:rsidR="008B6DD4">
          <w:rPr>
            <w:noProof/>
            <w:webHidden/>
          </w:rPr>
          <w:t>125</w:t>
        </w:r>
        <w:r w:rsidR="00261DCA">
          <w:rPr>
            <w:noProof/>
            <w:webHidden/>
          </w:rPr>
          <w:fldChar w:fldCharType="end"/>
        </w:r>
      </w:hyperlink>
    </w:p>
    <w:p w14:paraId="74866C0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89" w:history="1">
        <w:r w:rsidR="00261DCA" w:rsidRPr="002219C9">
          <w:rPr>
            <w:rStyle w:val="Hyperlink"/>
            <w:noProof/>
          </w:rPr>
          <w:t>4.1.3.19. Spherical Fiber Distribution from Solid-Bound Molecule</w:t>
        </w:r>
        <w:r w:rsidR="00261DCA">
          <w:rPr>
            <w:noProof/>
            <w:webHidden/>
          </w:rPr>
          <w:tab/>
        </w:r>
        <w:r w:rsidR="00261DCA">
          <w:rPr>
            <w:noProof/>
            <w:webHidden/>
          </w:rPr>
          <w:fldChar w:fldCharType="begin"/>
        </w:r>
        <w:r w:rsidR="00261DCA">
          <w:rPr>
            <w:noProof/>
            <w:webHidden/>
          </w:rPr>
          <w:instrText xml:space="preserve"> PAGEREF _Toc407974989 \h </w:instrText>
        </w:r>
        <w:r w:rsidR="00261DCA">
          <w:rPr>
            <w:noProof/>
            <w:webHidden/>
          </w:rPr>
        </w:r>
        <w:r w:rsidR="00261DCA">
          <w:rPr>
            <w:noProof/>
            <w:webHidden/>
          </w:rPr>
          <w:fldChar w:fldCharType="separate"/>
        </w:r>
        <w:r w:rsidR="008B6DD4">
          <w:rPr>
            <w:noProof/>
            <w:webHidden/>
          </w:rPr>
          <w:t>127</w:t>
        </w:r>
        <w:r w:rsidR="00261DCA">
          <w:rPr>
            <w:noProof/>
            <w:webHidden/>
          </w:rPr>
          <w:fldChar w:fldCharType="end"/>
        </w:r>
      </w:hyperlink>
    </w:p>
    <w:p w14:paraId="63EB49A4"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0" w:history="1">
        <w:r w:rsidR="00261DCA" w:rsidRPr="002219C9">
          <w:rPr>
            <w:rStyle w:val="Hyperlink"/>
            <w:noProof/>
          </w:rPr>
          <w:t>4.1.3.20. Coupled Transversely Isotropic Mooney-Rivlin</w:t>
        </w:r>
        <w:r w:rsidR="00261DCA">
          <w:rPr>
            <w:noProof/>
            <w:webHidden/>
          </w:rPr>
          <w:tab/>
        </w:r>
        <w:r w:rsidR="00261DCA">
          <w:rPr>
            <w:noProof/>
            <w:webHidden/>
          </w:rPr>
          <w:fldChar w:fldCharType="begin"/>
        </w:r>
        <w:r w:rsidR="00261DCA">
          <w:rPr>
            <w:noProof/>
            <w:webHidden/>
          </w:rPr>
          <w:instrText xml:space="preserve"> PAGEREF _Toc407974990 \h </w:instrText>
        </w:r>
        <w:r w:rsidR="00261DCA">
          <w:rPr>
            <w:noProof/>
            <w:webHidden/>
          </w:rPr>
        </w:r>
        <w:r w:rsidR="00261DCA">
          <w:rPr>
            <w:noProof/>
            <w:webHidden/>
          </w:rPr>
          <w:fldChar w:fldCharType="separate"/>
        </w:r>
        <w:r w:rsidR="008B6DD4">
          <w:rPr>
            <w:noProof/>
            <w:webHidden/>
          </w:rPr>
          <w:t>129</w:t>
        </w:r>
        <w:r w:rsidR="00261DCA">
          <w:rPr>
            <w:noProof/>
            <w:webHidden/>
          </w:rPr>
          <w:fldChar w:fldCharType="end"/>
        </w:r>
      </w:hyperlink>
    </w:p>
    <w:p w14:paraId="5475179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1" w:history="1">
        <w:r w:rsidR="00261DCA" w:rsidRPr="002219C9">
          <w:rPr>
            <w:rStyle w:val="Hyperlink"/>
            <w:noProof/>
          </w:rPr>
          <w:t>4.1.3.21. Coupled Transversely Isotropic Veronda-Westmann</w:t>
        </w:r>
        <w:r w:rsidR="00261DCA">
          <w:rPr>
            <w:noProof/>
            <w:webHidden/>
          </w:rPr>
          <w:tab/>
        </w:r>
        <w:r w:rsidR="00261DCA">
          <w:rPr>
            <w:noProof/>
            <w:webHidden/>
          </w:rPr>
          <w:fldChar w:fldCharType="begin"/>
        </w:r>
        <w:r w:rsidR="00261DCA">
          <w:rPr>
            <w:noProof/>
            <w:webHidden/>
          </w:rPr>
          <w:instrText xml:space="preserve"> PAGEREF _Toc407974991 \h </w:instrText>
        </w:r>
        <w:r w:rsidR="00261DCA">
          <w:rPr>
            <w:noProof/>
            <w:webHidden/>
          </w:rPr>
        </w:r>
        <w:r w:rsidR="00261DCA">
          <w:rPr>
            <w:noProof/>
            <w:webHidden/>
          </w:rPr>
          <w:fldChar w:fldCharType="separate"/>
        </w:r>
        <w:r w:rsidR="008B6DD4">
          <w:rPr>
            <w:noProof/>
            <w:webHidden/>
          </w:rPr>
          <w:t>130</w:t>
        </w:r>
        <w:r w:rsidR="00261DCA">
          <w:rPr>
            <w:noProof/>
            <w:webHidden/>
          </w:rPr>
          <w:fldChar w:fldCharType="end"/>
        </w:r>
      </w:hyperlink>
    </w:p>
    <w:p w14:paraId="2B16846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4992" w:history="1">
        <w:r w:rsidR="00261DCA" w:rsidRPr="002219C9">
          <w:rPr>
            <w:rStyle w:val="Hyperlink"/>
            <w:noProof/>
          </w:rPr>
          <w:t>4.2. Continuous Fiber Distribution</w:t>
        </w:r>
        <w:r w:rsidR="00261DCA">
          <w:rPr>
            <w:noProof/>
            <w:webHidden/>
          </w:rPr>
          <w:tab/>
        </w:r>
        <w:r w:rsidR="00261DCA">
          <w:rPr>
            <w:noProof/>
            <w:webHidden/>
          </w:rPr>
          <w:fldChar w:fldCharType="begin"/>
        </w:r>
        <w:r w:rsidR="00261DCA">
          <w:rPr>
            <w:noProof/>
            <w:webHidden/>
          </w:rPr>
          <w:instrText xml:space="preserve"> PAGEREF _Toc407974992 \h </w:instrText>
        </w:r>
        <w:r w:rsidR="00261DCA">
          <w:rPr>
            <w:noProof/>
            <w:webHidden/>
          </w:rPr>
        </w:r>
        <w:r w:rsidR="00261DCA">
          <w:rPr>
            <w:noProof/>
            <w:webHidden/>
          </w:rPr>
          <w:fldChar w:fldCharType="separate"/>
        </w:r>
        <w:r w:rsidR="008B6DD4">
          <w:rPr>
            <w:noProof/>
            <w:webHidden/>
          </w:rPr>
          <w:t>131</w:t>
        </w:r>
        <w:r w:rsidR="00261DCA">
          <w:rPr>
            <w:noProof/>
            <w:webHidden/>
          </w:rPr>
          <w:fldChar w:fldCharType="end"/>
        </w:r>
      </w:hyperlink>
    </w:p>
    <w:p w14:paraId="19E20BA8"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93" w:history="1">
        <w:r w:rsidR="00261DCA" w:rsidRPr="002219C9">
          <w:rPr>
            <w:rStyle w:val="Hyperlink"/>
            <w:noProof/>
          </w:rPr>
          <w:t>4.2.1. Compressible Continuous Fiber Distribution</w:t>
        </w:r>
        <w:r w:rsidR="00261DCA">
          <w:rPr>
            <w:noProof/>
            <w:webHidden/>
          </w:rPr>
          <w:tab/>
        </w:r>
        <w:r w:rsidR="00261DCA">
          <w:rPr>
            <w:noProof/>
            <w:webHidden/>
          </w:rPr>
          <w:fldChar w:fldCharType="begin"/>
        </w:r>
        <w:r w:rsidR="00261DCA">
          <w:rPr>
            <w:noProof/>
            <w:webHidden/>
          </w:rPr>
          <w:instrText xml:space="preserve"> PAGEREF _Toc407974993 \h </w:instrText>
        </w:r>
        <w:r w:rsidR="00261DCA">
          <w:rPr>
            <w:noProof/>
            <w:webHidden/>
          </w:rPr>
        </w:r>
        <w:r w:rsidR="00261DCA">
          <w:rPr>
            <w:noProof/>
            <w:webHidden/>
          </w:rPr>
          <w:fldChar w:fldCharType="separate"/>
        </w:r>
        <w:r w:rsidR="008B6DD4">
          <w:rPr>
            <w:noProof/>
            <w:webHidden/>
          </w:rPr>
          <w:t>132</w:t>
        </w:r>
        <w:r w:rsidR="00261DCA">
          <w:rPr>
            <w:noProof/>
            <w:webHidden/>
          </w:rPr>
          <w:fldChar w:fldCharType="end"/>
        </w:r>
      </w:hyperlink>
    </w:p>
    <w:p w14:paraId="0FE5F444"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94" w:history="1">
        <w:r w:rsidR="00261DCA" w:rsidRPr="002219C9">
          <w:rPr>
            <w:rStyle w:val="Hyperlink"/>
            <w:noProof/>
          </w:rPr>
          <w:t>4.2.2. Uncoupled Continuous Fiber Distribution</w:t>
        </w:r>
        <w:r w:rsidR="00261DCA">
          <w:rPr>
            <w:noProof/>
            <w:webHidden/>
          </w:rPr>
          <w:tab/>
        </w:r>
        <w:r w:rsidR="00261DCA">
          <w:rPr>
            <w:noProof/>
            <w:webHidden/>
          </w:rPr>
          <w:fldChar w:fldCharType="begin"/>
        </w:r>
        <w:r w:rsidR="00261DCA">
          <w:rPr>
            <w:noProof/>
            <w:webHidden/>
          </w:rPr>
          <w:instrText xml:space="preserve"> PAGEREF _Toc407974994 \h </w:instrText>
        </w:r>
        <w:r w:rsidR="00261DCA">
          <w:rPr>
            <w:noProof/>
            <w:webHidden/>
          </w:rPr>
        </w:r>
        <w:r w:rsidR="00261DCA">
          <w:rPr>
            <w:noProof/>
            <w:webHidden/>
          </w:rPr>
          <w:fldChar w:fldCharType="separate"/>
        </w:r>
        <w:r w:rsidR="008B6DD4">
          <w:rPr>
            <w:noProof/>
            <w:webHidden/>
          </w:rPr>
          <w:t>133</w:t>
        </w:r>
        <w:r w:rsidR="00261DCA">
          <w:rPr>
            <w:noProof/>
            <w:webHidden/>
          </w:rPr>
          <w:fldChar w:fldCharType="end"/>
        </w:r>
      </w:hyperlink>
    </w:p>
    <w:p w14:paraId="03D88C14"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4995" w:history="1">
        <w:r w:rsidR="00261DCA" w:rsidRPr="002219C9">
          <w:rPr>
            <w:rStyle w:val="Hyperlink"/>
            <w:noProof/>
          </w:rPr>
          <w:t>4.2.3. Fibers</w:t>
        </w:r>
        <w:r w:rsidR="00261DCA">
          <w:rPr>
            <w:noProof/>
            <w:webHidden/>
          </w:rPr>
          <w:tab/>
        </w:r>
        <w:r w:rsidR="00261DCA">
          <w:rPr>
            <w:noProof/>
            <w:webHidden/>
          </w:rPr>
          <w:fldChar w:fldCharType="begin"/>
        </w:r>
        <w:r w:rsidR="00261DCA">
          <w:rPr>
            <w:noProof/>
            <w:webHidden/>
          </w:rPr>
          <w:instrText xml:space="preserve"> PAGEREF _Toc407974995 \h </w:instrText>
        </w:r>
        <w:r w:rsidR="00261DCA">
          <w:rPr>
            <w:noProof/>
            <w:webHidden/>
          </w:rPr>
        </w:r>
        <w:r w:rsidR="00261DCA">
          <w:rPr>
            <w:noProof/>
            <w:webHidden/>
          </w:rPr>
          <w:fldChar w:fldCharType="separate"/>
        </w:r>
        <w:r w:rsidR="008B6DD4">
          <w:rPr>
            <w:noProof/>
            <w:webHidden/>
          </w:rPr>
          <w:t>134</w:t>
        </w:r>
        <w:r w:rsidR="00261DCA">
          <w:rPr>
            <w:noProof/>
            <w:webHidden/>
          </w:rPr>
          <w:fldChar w:fldCharType="end"/>
        </w:r>
      </w:hyperlink>
    </w:p>
    <w:p w14:paraId="258297A9"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6" w:history="1">
        <w:r w:rsidR="00261DCA" w:rsidRPr="002219C9">
          <w:rPr>
            <w:rStyle w:val="Hyperlink"/>
            <w:noProof/>
          </w:rPr>
          <w:t>4.2.3.1. Fiber with Exponential-Power Law</w:t>
        </w:r>
        <w:r w:rsidR="00261DCA">
          <w:rPr>
            <w:noProof/>
            <w:webHidden/>
          </w:rPr>
          <w:tab/>
        </w:r>
        <w:r w:rsidR="00261DCA">
          <w:rPr>
            <w:noProof/>
            <w:webHidden/>
          </w:rPr>
          <w:fldChar w:fldCharType="begin"/>
        </w:r>
        <w:r w:rsidR="00261DCA">
          <w:rPr>
            <w:noProof/>
            <w:webHidden/>
          </w:rPr>
          <w:instrText xml:space="preserve"> PAGEREF _Toc407974996 \h </w:instrText>
        </w:r>
        <w:r w:rsidR="00261DCA">
          <w:rPr>
            <w:noProof/>
            <w:webHidden/>
          </w:rPr>
        </w:r>
        <w:r w:rsidR="00261DCA">
          <w:rPr>
            <w:noProof/>
            <w:webHidden/>
          </w:rPr>
          <w:fldChar w:fldCharType="separate"/>
        </w:r>
        <w:r w:rsidR="008B6DD4">
          <w:rPr>
            <w:noProof/>
            <w:webHidden/>
          </w:rPr>
          <w:t>135</w:t>
        </w:r>
        <w:r w:rsidR="00261DCA">
          <w:rPr>
            <w:noProof/>
            <w:webHidden/>
          </w:rPr>
          <w:fldChar w:fldCharType="end"/>
        </w:r>
      </w:hyperlink>
    </w:p>
    <w:p w14:paraId="1E00F14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7" w:history="1">
        <w:r w:rsidR="00261DCA" w:rsidRPr="002219C9">
          <w:rPr>
            <w:rStyle w:val="Hyperlink"/>
            <w:noProof/>
          </w:rPr>
          <w:t>4.2.3.2. Fiber with Neo-Hookean Law</w:t>
        </w:r>
        <w:r w:rsidR="00261DCA">
          <w:rPr>
            <w:noProof/>
            <w:webHidden/>
          </w:rPr>
          <w:tab/>
        </w:r>
        <w:r w:rsidR="00261DCA">
          <w:rPr>
            <w:noProof/>
            <w:webHidden/>
          </w:rPr>
          <w:fldChar w:fldCharType="begin"/>
        </w:r>
        <w:r w:rsidR="00261DCA">
          <w:rPr>
            <w:noProof/>
            <w:webHidden/>
          </w:rPr>
          <w:instrText xml:space="preserve"> PAGEREF _Toc407974997 \h </w:instrText>
        </w:r>
        <w:r w:rsidR="00261DCA">
          <w:rPr>
            <w:noProof/>
            <w:webHidden/>
          </w:rPr>
        </w:r>
        <w:r w:rsidR="00261DCA">
          <w:rPr>
            <w:noProof/>
            <w:webHidden/>
          </w:rPr>
          <w:fldChar w:fldCharType="separate"/>
        </w:r>
        <w:r w:rsidR="008B6DD4">
          <w:rPr>
            <w:noProof/>
            <w:webHidden/>
          </w:rPr>
          <w:t>136</w:t>
        </w:r>
        <w:r w:rsidR="00261DCA">
          <w:rPr>
            <w:noProof/>
            <w:webHidden/>
          </w:rPr>
          <w:fldChar w:fldCharType="end"/>
        </w:r>
      </w:hyperlink>
    </w:p>
    <w:p w14:paraId="25361F0B"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8" w:history="1">
        <w:r w:rsidR="00261DCA" w:rsidRPr="002219C9">
          <w:rPr>
            <w:rStyle w:val="Hyperlink"/>
            <w:noProof/>
          </w:rPr>
          <w:t>4.2.3.3. Fiber with Exponential-Power Law Uncoupled</w:t>
        </w:r>
        <w:r w:rsidR="00261DCA">
          <w:rPr>
            <w:noProof/>
            <w:webHidden/>
          </w:rPr>
          <w:tab/>
        </w:r>
        <w:r w:rsidR="00261DCA">
          <w:rPr>
            <w:noProof/>
            <w:webHidden/>
          </w:rPr>
          <w:fldChar w:fldCharType="begin"/>
        </w:r>
        <w:r w:rsidR="00261DCA">
          <w:rPr>
            <w:noProof/>
            <w:webHidden/>
          </w:rPr>
          <w:instrText xml:space="preserve"> PAGEREF _Toc407974998 \h </w:instrText>
        </w:r>
        <w:r w:rsidR="00261DCA">
          <w:rPr>
            <w:noProof/>
            <w:webHidden/>
          </w:rPr>
        </w:r>
        <w:r w:rsidR="00261DCA">
          <w:rPr>
            <w:noProof/>
            <w:webHidden/>
          </w:rPr>
          <w:fldChar w:fldCharType="separate"/>
        </w:r>
        <w:r w:rsidR="008B6DD4">
          <w:rPr>
            <w:noProof/>
            <w:webHidden/>
          </w:rPr>
          <w:t>137</w:t>
        </w:r>
        <w:r w:rsidR="00261DCA">
          <w:rPr>
            <w:noProof/>
            <w:webHidden/>
          </w:rPr>
          <w:fldChar w:fldCharType="end"/>
        </w:r>
      </w:hyperlink>
    </w:p>
    <w:p w14:paraId="2851BD71"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4999" w:history="1">
        <w:r w:rsidR="00261DCA" w:rsidRPr="002219C9">
          <w:rPr>
            <w:rStyle w:val="Hyperlink"/>
            <w:noProof/>
          </w:rPr>
          <w:t>4.2.3.4. Fiber with Neo-Hookean Law Uncoupled</w:t>
        </w:r>
        <w:r w:rsidR="00261DCA">
          <w:rPr>
            <w:noProof/>
            <w:webHidden/>
          </w:rPr>
          <w:tab/>
        </w:r>
        <w:r w:rsidR="00261DCA">
          <w:rPr>
            <w:noProof/>
            <w:webHidden/>
          </w:rPr>
          <w:fldChar w:fldCharType="begin"/>
        </w:r>
        <w:r w:rsidR="00261DCA">
          <w:rPr>
            <w:noProof/>
            <w:webHidden/>
          </w:rPr>
          <w:instrText xml:space="preserve"> PAGEREF _Toc407974999 \h </w:instrText>
        </w:r>
        <w:r w:rsidR="00261DCA">
          <w:rPr>
            <w:noProof/>
            <w:webHidden/>
          </w:rPr>
        </w:r>
        <w:r w:rsidR="00261DCA">
          <w:rPr>
            <w:noProof/>
            <w:webHidden/>
          </w:rPr>
          <w:fldChar w:fldCharType="separate"/>
        </w:r>
        <w:r w:rsidR="008B6DD4">
          <w:rPr>
            <w:noProof/>
            <w:webHidden/>
          </w:rPr>
          <w:t>138</w:t>
        </w:r>
        <w:r w:rsidR="00261DCA">
          <w:rPr>
            <w:noProof/>
            <w:webHidden/>
          </w:rPr>
          <w:fldChar w:fldCharType="end"/>
        </w:r>
      </w:hyperlink>
    </w:p>
    <w:p w14:paraId="62DD66B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00" w:history="1">
        <w:r w:rsidR="00261DCA" w:rsidRPr="002219C9">
          <w:rPr>
            <w:rStyle w:val="Hyperlink"/>
            <w:noProof/>
          </w:rPr>
          <w:t>4.2.4. Distribution</w:t>
        </w:r>
        <w:r w:rsidR="00261DCA">
          <w:rPr>
            <w:noProof/>
            <w:webHidden/>
          </w:rPr>
          <w:tab/>
        </w:r>
        <w:r w:rsidR="00261DCA">
          <w:rPr>
            <w:noProof/>
            <w:webHidden/>
          </w:rPr>
          <w:fldChar w:fldCharType="begin"/>
        </w:r>
        <w:r w:rsidR="00261DCA">
          <w:rPr>
            <w:noProof/>
            <w:webHidden/>
          </w:rPr>
          <w:instrText xml:space="preserve"> PAGEREF _Toc407975000 \h </w:instrText>
        </w:r>
        <w:r w:rsidR="00261DCA">
          <w:rPr>
            <w:noProof/>
            <w:webHidden/>
          </w:rPr>
        </w:r>
        <w:r w:rsidR="00261DCA">
          <w:rPr>
            <w:noProof/>
            <w:webHidden/>
          </w:rPr>
          <w:fldChar w:fldCharType="separate"/>
        </w:r>
        <w:r w:rsidR="008B6DD4">
          <w:rPr>
            <w:noProof/>
            <w:webHidden/>
          </w:rPr>
          <w:t>139</w:t>
        </w:r>
        <w:r w:rsidR="00261DCA">
          <w:rPr>
            <w:noProof/>
            <w:webHidden/>
          </w:rPr>
          <w:fldChar w:fldCharType="end"/>
        </w:r>
      </w:hyperlink>
    </w:p>
    <w:p w14:paraId="62BABCC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1" w:history="1">
        <w:r w:rsidR="00261DCA" w:rsidRPr="002219C9">
          <w:rPr>
            <w:rStyle w:val="Hyperlink"/>
            <w:noProof/>
          </w:rPr>
          <w:t>4.2.4.1. Spherical</w:t>
        </w:r>
        <w:r w:rsidR="00261DCA">
          <w:rPr>
            <w:noProof/>
            <w:webHidden/>
          </w:rPr>
          <w:tab/>
        </w:r>
        <w:r w:rsidR="00261DCA">
          <w:rPr>
            <w:noProof/>
            <w:webHidden/>
          </w:rPr>
          <w:fldChar w:fldCharType="begin"/>
        </w:r>
        <w:r w:rsidR="00261DCA">
          <w:rPr>
            <w:noProof/>
            <w:webHidden/>
          </w:rPr>
          <w:instrText xml:space="preserve"> PAGEREF _Toc407975001 \h </w:instrText>
        </w:r>
        <w:r w:rsidR="00261DCA">
          <w:rPr>
            <w:noProof/>
            <w:webHidden/>
          </w:rPr>
        </w:r>
        <w:r w:rsidR="00261DCA">
          <w:rPr>
            <w:noProof/>
            <w:webHidden/>
          </w:rPr>
          <w:fldChar w:fldCharType="separate"/>
        </w:r>
        <w:r w:rsidR="008B6DD4">
          <w:rPr>
            <w:noProof/>
            <w:webHidden/>
          </w:rPr>
          <w:t>140</w:t>
        </w:r>
        <w:r w:rsidR="00261DCA">
          <w:rPr>
            <w:noProof/>
            <w:webHidden/>
          </w:rPr>
          <w:fldChar w:fldCharType="end"/>
        </w:r>
      </w:hyperlink>
    </w:p>
    <w:p w14:paraId="30E8AB2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2" w:history="1">
        <w:r w:rsidR="00261DCA" w:rsidRPr="002219C9">
          <w:rPr>
            <w:rStyle w:val="Hyperlink"/>
            <w:noProof/>
          </w:rPr>
          <w:t>4.2.4.2. Ellipsoidal</w:t>
        </w:r>
        <w:r w:rsidR="00261DCA">
          <w:rPr>
            <w:noProof/>
            <w:webHidden/>
          </w:rPr>
          <w:tab/>
        </w:r>
        <w:r w:rsidR="00261DCA">
          <w:rPr>
            <w:noProof/>
            <w:webHidden/>
          </w:rPr>
          <w:fldChar w:fldCharType="begin"/>
        </w:r>
        <w:r w:rsidR="00261DCA">
          <w:rPr>
            <w:noProof/>
            <w:webHidden/>
          </w:rPr>
          <w:instrText xml:space="preserve"> PAGEREF _Toc407975002 \h </w:instrText>
        </w:r>
        <w:r w:rsidR="00261DCA">
          <w:rPr>
            <w:noProof/>
            <w:webHidden/>
          </w:rPr>
        </w:r>
        <w:r w:rsidR="00261DCA">
          <w:rPr>
            <w:noProof/>
            <w:webHidden/>
          </w:rPr>
          <w:fldChar w:fldCharType="separate"/>
        </w:r>
        <w:r w:rsidR="008B6DD4">
          <w:rPr>
            <w:noProof/>
            <w:webHidden/>
          </w:rPr>
          <w:t>141</w:t>
        </w:r>
        <w:r w:rsidR="00261DCA">
          <w:rPr>
            <w:noProof/>
            <w:webHidden/>
          </w:rPr>
          <w:fldChar w:fldCharType="end"/>
        </w:r>
      </w:hyperlink>
    </w:p>
    <w:p w14:paraId="68FBE6D7"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3" w:history="1">
        <w:r w:rsidR="00261DCA" w:rsidRPr="002219C9">
          <w:rPr>
            <w:rStyle w:val="Hyperlink"/>
            <w:noProof/>
          </w:rPr>
          <w:t>4.2.4.3. π-Periodic von Mises Distribution</w:t>
        </w:r>
        <w:r w:rsidR="00261DCA">
          <w:rPr>
            <w:noProof/>
            <w:webHidden/>
          </w:rPr>
          <w:tab/>
        </w:r>
        <w:r w:rsidR="00261DCA">
          <w:rPr>
            <w:noProof/>
            <w:webHidden/>
          </w:rPr>
          <w:fldChar w:fldCharType="begin"/>
        </w:r>
        <w:r w:rsidR="00261DCA">
          <w:rPr>
            <w:noProof/>
            <w:webHidden/>
          </w:rPr>
          <w:instrText xml:space="preserve"> PAGEREF _Toc407975003 \h </w:instrText>
        </w:r>
        <w:r w:rsidR="00261DCA">
          <w:rPr>
            <w:noProof/>
            <w:webHidden/>
          </w:rPr>
        </w:r>
        <w:r w:rsidR="00261DCA">
          <w:rPr>
            <w:noProof/>
            <w:webHidden/>
          </w:rPr>
          <w:fldChar w:fldCharType="separate"/>
        </w:r>
        <w:r w:rsidR="008B6DD4">
          <w:rPr>
            <w:noProof/>
            <w:webHidden/>
          </w:rPr>
          <w:t>142</w:t>
        </w:r>
        <w:r w:rsidR="00261DCA">
          <w:rPr>
            <w:noProof/>
            <w:webHidden/>
          </w:rPr>
          <w:fldChar w:fldCharType="end"/>
        </w:r>
      </w:hyperlink>
    </w:p>
    <w:p w14:paraId="22D3ABD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4" w:history="1">
        <w:r w:rsidR="00261DCA" w:rsidRPr="002219C9">
          <w:rPr>
            <w:rStyle w:val="Hyperlink"/>
            <w:noProof/>
          </w:rPr>
          <w:t>4.2.4.4. Circular</w:t>
        </w:r>
        <w:r w:rsidR="00261DCA">
          <w:rPr>
            <w:noProof/>
            <w:webHidden/>
          </w:rPr>
          <w:tab/>
        </w:r>
        <w:r w:rsidR="00261DCA">
          <w:rPr>
            <w:noProof/>
            <w:webHidden/>
          </w:rPr>
          <w:fldChar w:fldCharType="begin"/>
        </w:r>
        <w:r w:rsidR="00261DCA">
          <w:rPr>
            <w:noProof/>
            <w:webHidden/>
          </w:rPr>
          <w:instrText xml:space="preserve"> PAGEREF _Toc407975004 \h </w:instrText>
        </w:r>
        <w:r w:rsidR="00261DCA">
          <w:rPr>
            <w:noProof/>
            <w:webHidden/>
          </w:rPr>
        </w:r>
        <w:r w:rsidR="00261DCA">
          <w:rPr>
            <w:noProof/>
            <w:webHidden/>
          </w:rPr>
          <w:fldChar w:fldCharType="separate"/>
        </w:r>
        <w:r w:rsidR="008B6DD4">
          <w:rPr>
            <w:noProof/>
            <w:webHidden/>
          </w:rPr>
          <w:t>143</w:t>
        </w:r>
        <w:r w:rsidR="00261DCA">
          <w:rPr>
            <w:noProof/>
            <w:webHidden/>
          </w:rPr>
          <w:fldChar w:fldCharType="end"/>
        </w:r>
      </w:hyperlink>
    </w:p>
    <w:p w14:paraId="2D74E40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5" w:history="1">
        <w:r w:rsidR="00261DCA" w:rsidRPr="002219C9">
          <w:rPr>
            <w:rStyle w:val="Hyperlink"/>
            <w:noProof/>
          </w:rPr>
          <w:t>4.2.4.5. Elliptical</w:t>
        </w:r>
        <w:r w:rsidR="00261DCA">
          <w:rPr>
            <w:noProof/>
            <w:webHidden/>
          </w:rPr>
          <w:tab/>
        </w:r>
        <w:r w:rsidR="00261DCA">
          <w:rPr>
            <w:noProof/>
            <w:webHidden/>
          </w:rPr>
          <w:fldChar w:fldCharType="begin"/>
        </w:r>
        <w:r w:rsidR="00261DCA">
          <w:rPr>
            <w:noProof/>
            <w:webHidden/>
          </w:rPr>
          <w:instrText xml:space="preserve"> PAGEREF _Toc407975005 \h </w:instrText>
        </w:r>
        <w:r w:rsidR="00261DCA">
          <w:rPr>
            <w:noProof/>
            <w:webHidden/>
          </w:rPr>
        </w:r>
        <w:r w:rsidR="00261DCA">
          <w:rPr>
            <w:noProof/>
            <w:webHidden/>
          </w:rPr>
          <w:fldChar w:fldCharType="separate"/>
        </w:r>
        <w:r w:rsidR="008B6DD4">
          <w:rPr>
            <w:noProof/>
            <w:webHidden/>
          </w:rPr>
          <w:t>144</w:t>
        </w:r>
        <w:r w:rsidR="00261DCA">
          <w:rPr>
            <w:noProof/>
            <w:webHidden/>
          </w:rPr>
          <w:fldChar w:fldCharType="end"/>
        </w:r>
      </w:hyperlink>
    </w:p>
    <w:p w14:paraId="785C907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6" w:history="1">
        <w:r w:rsidR="00261DCA" w:rsidRPr="002219C9">
          <w:rPr>
            <w:rStyle w:val="Hyperlink"/>
            <w:noProof/>
          </w:rPr>
          <w:t>4.2.4.6. von Mises Distribution</w:t>
        </w:r>
        <w:r w:rsidR="00261DCA">
          <w:rPr>
            <w:noProof/>
            <w:webHidden/>
          </w:rPr>
          <w:tab/>
        </w:r>
        <w:r w:rsidR="00261DCA">
          <w:rPr>
            <w:noProof/>
            <w:webHidden/>
          </w:rPr>
          <w:fldChar w:fldCharType="begin"/>
        </w:r>
        <w:r w:rsidR="00261DCA">
          <w:rPr>
            <w:noProof/>
            <w:webHidden/>
          </w:rPr>
          <w:instrText xml:space="preserve"> PAGEREF _Toc407975006 \h </w:instrText>
        </w:r>
        <w:r w:rsidR="00261DCA">
          <w:rPr>
            <w:noProof/>
            <w:webHidden/>
          </w:rPr>
        </w:r>
        <w:r w:rsidR="00261DCA">
          <w:rPr>
            <w:noProof/>
            <w:webHidden/>
          </w:rPr>
          <w:fldChar w:fldCharType="separate"/>
        </w:r>
        <w:r w:rsidR="008B6DD4">
          <w:rPr>
            <w:noProof/>
            <w:webHidden/>
          </w:rPr>
          <w:t>146</w:t>
        </w:r>
        <w:r w:rsidR="00261DCA">
          <w:rPr>
            <w:noProof/>
            <w:webHidden/>
          </w:rPr>
          <w:fldChar w:fldCharType="end"/>
        </w:r>
      </w:hyperlink>
    </w:p>
    <w:p w14:paraId="12203B9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07" w:history="1">
        <w:r w:rsidR="00261DCA" w:rsidRPr="002219C9">
          <w:rPr>
            <w:rStyle w:val="Hyperlink"/>
            <w:noProof/>
          </w:rPr>
          <w:t>4.2.5. Scheme</w:t>
        </w:r>
        <w:r w:rsidR="00261DCA">
          <w:rPr>
            <w:noProof/>
            <w:webHidden/>
          </w:rPr>
          <w:tab/>
        </w:r>
        <w:r w:rsidR="00261DCA">
          <w:rPr>
            <w:noProof/>
            <w:webHidden/>
          </w:rPr>
          <w:fldChar w:fldCharType="begin"/>
        </w:r>
        <w:r w:rsidR="00261DCA">
          <w:rPr>
            <w:noProof/>
            <w:webHidden/>
          </w:rPr>
          <w:instrText xml:space="preserve"> PAGEREF _Toc407975007 \h </w:instrText>
        </w:r>
        <w:r w:rsidR="00261DCA">
          <w:rPr>
            <w:noProof/>
            <w:webHidden/>
          </w:rPr>
        </w:r>
        <w:r w:rsidR="00261DCA">
          <w:rPr>
            <w:noProof/>
            <w:webHidden/>
          </w:rPr>
          <w:fldChar w:fldCharType="separate"/>
        </w:r>
        <w:r w:rsidR="008B6DD4">
          <w:rPr>
            <w:noProof/>
            <w:webHidden/>
          </w:rPr>
          <w:t>147</w:t>
        </w:r>
        <w:r w:rsidR="00261DCA">
          <w:rPr>
            <w:noProof/>
            <w:webHidden/>
          </w:rPr>
          <w:fldChar w:fldCharType="end"/>
        </w:r>
      </w:hyperlink>
    </w:p>
    <w:p w14:paraId="799A0503"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8" w:history="1">
        <w:r w:rsidR="00261DCA" w:rsidRPr="002219C9">
          <w:rPr>
            <w:rStyle w:val="Hyperlink"/>
            <w:noProof/>
          </w:rPr>
          <w:t>4.2.5.1. Gauss-Kronrod Trapezoidal Rule</w:t>
        </w:r>
        <w:r w:rsidR="00261DCA">
          <w:rPr>
            <w:noProof/>
            <w:webHidden/>
          </w:rPr>
          <w:tab/>
        </w:r>
        <w:r w:rsidR="00261DCA">
          <w:rPr>
            <w:noProof/>
            <w:webHidden/>
          </w:rPr>
          <w:fldChar w:fldCharType="begin"/>
        </w:r>
        <w:r w:rsidR="00261DCA">
          <w:rPr>
            <w:noProof/>
            <w:webHidden/>
          </w:rPr>
          <w:instrText xml:space="preserve"> PAGEREF _Toc407975008 \h </w:instrText>
        </w:r>
        <w:r w:rsidR="00261DCA">
          <w:rPr>
            <w:noProof/>
            <w:webHidden/>
          </w:rPr>
        </w:r>
        <w:r w:rsidR="00261DCA">
          <w:rPr>
            <w:noProof/>
            <w:webHidden/>
          </w:rPr>
          <w:fldChar w:fldCharType="separate"/>
        </w:r>
        <w:r w:rsidR="008B6DD4">
          <w:rPr>
            <w:noProof/>
            <w:webHidden/>
          </w:rPr>
          <w:t>148</w:t>
        </w:r>
        <w:r w:rsidR="00261DCA">
          <w:rPr>
            <w:noProof/>
            <w:webHidden/>
          </w:rPr>
          <w:fldChar w:fldCharType="end"/>
        </w:r>
      </w:hyperlink>
    </w:p>
    <w:p w14:paraId="24BF2E0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09" w:history="1">
        <w:r w:rsidR="00261DCA" w:rsidRPr="002219C9">
          <w:rPr>
            <w:rStyle w:val="Hyperlink"/>
            <w:noProof/>
          </w:rPr>
          <w:t>4.2.5.2. Finite Element Integration Rule</w:t>
        </w:r>
        <w:r w:rsidR="00261DCA">
          <w:rPr>
            <w:noProof/>
            <w:webHidden/>
          </w:rPr>
          <w:tab/>
        </w:r>
        <w:r w:rsidR="00261DCA">
          <w:rPr>
            <w:noProof/>
            <w:webHidden/>
          </w:rPr>
          <w:fldChar w:fldCharType="begin"/>
        </w:r>
        <w:r w:rsidR="00261DCA">
          <w:rPr>
            <w:noProof/>
            <w:webHidden/>
          </w:rPr>
          <w:instrText xml:space="preserve"> PAGEREF _Toc407975009 \h </w:instrText>
        </w:r>
        <w:r w:rsidR="00261DCA">
          <w:rPr>
            <w:noProof/>
            <w:webHidden/>
          </w:rPr>
        </w:r>
        <w:r w:rsidR="00261DCA">
          <w:rPr>
            <w:noProof/>
            <w:webHidden/>
          </w:rPr>
          <w:fldChar w:fldCharType="separate"/>
        </w:r>
        <w:r w:rsidR="008B6DD4">
          <w:rPr>
            <w:noProof/>
            <w:webHidden/>
          </w:rPr>
          <w:t>149</w:t>
        </w:r>
        <w:r w:rsidR="00261DCA">
          <w:rPr>
            <w:noProof/>
            <w:webHidden/>
          </w:rPr>
          <w:fldChar w:fldCharType="end"/>
        </w:r>
      </w:hyperlink>
    </w:p>
    <w:p w14:paraId="5556097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10" w:history="1">
        <w:r w:rsidR="00261DCA" w:rsidRPr="002219C9">
          <w:rPr>
            <w:rStyle w:val="Hyperlink"/>
            <w:noProof/>
          </w:rPr>
          <w:t>4.2.5.3. Trapezoidal Rule</w:t>
        </w:r>
        <w:r w:rsidR="00261DCA">
          <w:rPr>
            <w:noProof/>
            <w:webHidden/>
          </w:rPr>
          <w:tab/>
        </w:r>
        <w:r w:rsidR="00261DCA">
          <w:rPr>
            <w:noProof/>
            <w:webHidden/>
          </w:rPr>
          <w:fldChar w:fldCharType="begin"/>
        </w:r>
        <w:r w:rsidR="00261DCA">
          <w:rPr>
            <w:noProof/>
            <w:webHidden/>
          </w:rPr>
          <w:instrText xml:space="preserve"> PAGEREF _Toc407975010 \h </w:instrText>
        </w:r>
        <w:r w:rsidR="00261DCA">
          <w:rPr>
            <w:noProof/>
            <w:webHidden/>
          </w:rPr>
        </w:r>
        <w:r w:rsidR="00261DCA">
          <w:rPr>
            <w:noProof/>
            <w:webHidden/>
          </w:rPr>
          <w:fldChar w:fldCharType="separate"/>
        </w:r>
        <w:r w:rsidR="008B6DD4">
          <w:rPr>
            <w:noProof/>
            <w:webHidden/>
          </w:rPr>
          <w:t>150</w:t>
        </w:r>
        <w:r w:rsidR="00261DCA">
          <w:rPr>
            <w:noProof/>
            <w:webHidden/>
          </w:rPr>
          <w:fldChar w:fldCharType="end"/>
        </w:r>
      </w:hyperlink>
    </w:p>
    <w:p w14:paraId="60B670F9"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11" w:history="1">
        <w:r w:rsidR="00261DCA" w:rsidRPr="002219C9">
          <w:rPr>
            <w:rStyle w:val="Hyperlink"/>
            <w:noProof/>
          </w:rPr>
          <w:t>4.3. Viscoelastic Solids</w:t>
        </w:r>
        <w:r w:rsidR="00261DCA">
          <w:rPr>
            <w:noProof/>
            <w:webHidden/>
          </w:rPr>
          <w:tab/>
        </w:r>
        <w:r w:rsidR="00261DCA">
          <w:rPr>
            <w:noProof/>
            <w:webHidden/>
          </w:rPr>
          <w:fldChar w:fldCharType="begin"/>
        </w:r>
        <w:r w:rsidR="00261DCA">
          <w:rPr>
            <w:noProof/>
            <w:webHidden/>
          </w:rPr>
          <w:instrText xml:space="preserve"> PAGEREF _Toc407975011 \h </w:instrText>
        </w:r>
        <w:r w:rsidR="00261DCA">
          <w:rPr>
            <w:noProof/>
            <w:webHidden/>
          </w:rPr>
        </w:r>
        <w:r w:rsidR="00261DCA">
          <w:rPr>
            <w:noProof/>
            <w:webHidden/>
          </w:rPr>
          <w:fldChar w:fldCharType="separate"/>
        </w:r>
        <w:r w:rsidR="008B6DD4">
          <w:rPr>
            <w:noProof/>
            <w:webHidden/>
          </w:rPr>
          <w:t>151</w:t>
        </w:r>
        <w:r w:rsidR="00261DCA">
          <w:rPr>
            <w:noProof/>
            <w:webHidden/>
          </w:rPr>
          <w:fldChar w:fldCharType="end"/>
        </w:r>
      </w:hyperlink>
    </w:p>
    <w:p w14:paraId="5218F0A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12" w:history="1">
        <w:r w:rsidR="00261DCA" w:rsidRPr="002219C9">
          <w:rPr>
            <w:rStyle w:val="Hyperlink"/>
            <w:noProof/>
          </w:rPr>
          <w:t>4.3.1. Uncoupled Viscoelastic Materials</w:t>
        </w:r>
        <w:r w:rsidR="00261DCA">
          <w:rPr>
            <w:noProof/>
            <w:webHidden/>
          </w:rPr>
          <w:tab/>
        </w:r>
        <w:r w:rsidR="00261DCA">
          <w:rPr>
            <w:noProof/>
            <w:webHidden/>
          </w:rPr>
          <w:fldChar w:fldCharType="begin"/>
        </w:r>
        <w:r w:rsidR="00261DCA">
          <w:rPr>
            <w:noProof/>
            <w:webHidden/>
          </w:rPr>
          <w:instrText xml:space="preserve"> PAGEREF _Toc407975012 \h </w:instrText>
        </w:r>
        <w:r w:rsidR="00261DCA">
          <w:rPr>
            <w:noProof/>
            <w:webHidden/>
          </w:rPr>
        </w:r>
        <w:r w:rsidR="00261DCA">
          <w:rPr>
            <w:noProof/>
            <w:webHidden/>
          </w:rPr>
          <w:fldChar w:fldCharType="separate"/>
        </w:r>
        <w:r w:rsidR="008B6DD4">
          <w:rPr>
            <w:noProof/>
            <w:webHidden/>
          </w:rPr>
          <w:t>151</w:t>
        </w:r>
        <w:r w:rsidR="00261DCA">
          <w:rPr>
            <w:noProof/>
            <w:webHidden/>
          </w:rPr>
          <w:fldChar w:fldCharType="end"/>
        </w:r>
      </w:hyperlink>
    </w:p>
    <w:p w14:paraId="21D400B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13" w:history="1">
        <w:r w:rsidR="00261DCA" w:rsidRPr="002219C9">
          <w:rPr>
            <w:rStyle w:val="Hyperlink"/>
            <w:noProof/>
          </w:rPr>
          <w:t>4.3.2. Compressible Viscoelastic Materials</w:t>
        </w:r>
        <w:r w:rsidR="00261DCA">
          <w:rPr>
            <w:noProof/>
            <w:webHidden/>
          </w:rPr>
          <w:tab/>
        </w:r>
        <w:r w:rsidR="00261DCA">
          <w:rPr>
            <w:noProof/>
            <w:webHidden/>
          </w:rPr>
          <w:fldChar w:fldCharType="begin"/>
        </w:r>
        <w:r w:rsidR="00261DCA">
          <w:rPr>
            <w:noProof/>
            <w:webHidden/>
          </w:rPr>
          <w:instrText xml:space="preserve"> PAGEREF _Toc407975013 \h </w:instrText>
        </w:r>
        <w:r w:rsidR="00261DCA">
          <w:rPr>
            <w:noProof/>
            <w:webHidden/>
          </w:rPr>
        </w:r>
        <w:r w:rsidR="00261DCA">
          <w:rPr>
            <w:noProof/>
            <w:webHidden/>
          </w:rPr>
          <w:fldChar w:fldCharType="separate"/>
        </w:r>
        <w:r w:rsidR="008B6DD4">
          <w:rPr>
            <w:noProof/>
            <w:webHidden/>
          </w:rPr>
          <w:t>152</w:t>
        </w:r>
        <w:r w:rsidR="00261DCA">
          <w:rPr>
            <w:noProof/>
            <w:webHidden/>
          </w:rPr>
          <w:fldChar w:fldCharType="end"/>
        </w:r>
      </w:hyperlink>
    </w:p>
    <w:p w14:paraId="5D2D51F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14" w:history="1">
        <w:r w:rsidR="00261DCA" w:rsidRPr="002219C9">
          <w:rPr>
            <w:rStyle w:val="Hyperlink"/>
            <w:noProof/>
          </w:rPr>
          <w:t>4.4. Multigeneration Solids</w:t>
        </w:r>
        <w:r w:rsidR="00261DCA">
          <w:rPr>
            <w:noProof/>
            <w:webHidden/>
          </w:rPr>
          <w:tab/>
        </w:r>
        <w:r w:rsidR="00261DCA">
          <w:rPr>
            <w:noProof/>
            <w:webHidden/>
          </w:rPr>
          <w:fldChar w:fldCharType="begin"/>
        </w:r>
        <w:r w:rsidR="00261DCA">
          <w:rPr>
            <w:noProof/>
            <w:webHidden/>
          </w:rPr>
          <w:instrText xml:space="preserve"> PAGEREF _Toc407975014 \h </w:instrText>
        </w:r>
        <w:r w:rsidR="00261DCA">
          <w:rPr>
            <w:noProof/>
            <w:webHidden/>
          </w:rPr>
        </w:r>
        <w:r w:rsidR="00261DCA">
          <w:rPr>
            <w:noProof/>
            <w:webHidden/>
          </w:rPr>
          <w:fldChar w:fldCharType="separate"/>
        </w:r>
        <w:r w:rsidR="008B6DD4">
          <w:rPr>
            <w:noProof/>
            <w:webHidden/>
          </w:rPr>
          <w:t>152</w:t>
        </w:r>
        <w:r w:rsidR="00261DCA">
          <w:rPr>
            <w:noProof/>
            <w:webHidden/>
          </w:rPr>
          <w:fldChar w:fldCharType="end"/>
        </w:r>
      </w:hyperlink>
    </w:p>
    <w:p w14:paraId="2EAE3B83"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15" w:history="1">
        <w:r w:rsidR="00261DCA" w:rsidRPr="002219C9">
          <w:rPr>
            <w:rStyle w:val="Hyperlink"/>
            <w:noProof/>
          </w:rPr>
          <w:t>4.4.1. General Specification of Multigeneration Solids</w:t>
        </w:r>
        <w:r w:rsidR="00261DCA">
          <w:rPr>
            <w:noProof/>
            <w:webHidden/>
          </w:rPr>
          <w:tab/>
        </w:r>
        <w:r w:rsidR="00261DCA">
          <w:rPr>
            <w:noProof/>
            <w:webHidden/>
          </w:rPr>
          <w:fldChar w:fldCharType="begin"/>
        </w:r>
        <w:r w:rsidR="00261DCA">
          <w:rPr>
            <w:noProof/>
            <w:webHidden/>
          </w:rPr>
          <w:instrText xml:space="preserve"> PAGEREF _Toc407975015 \h </w:instrText>
        </w:r>
        <w:r w:rsidR="00261DCA">
          <w:rPr>
            <w:noProof/>
            <w:webHidden/>
          </w:rPr>
        </w:r>
        <w:r w:rsidR="00261DCA">
          <w:rPr>
            <w:noProof/>
            <w:webHidden/>
          </w:rPr>
          <w:fldChar w:fldCharType="separate"/>
        </w:r>
        <w:r w:rsidR="008B6DD4">
          <w:rPr>
            <w:noProof/>
            <w:webHidden/>
          </w:rPr>
          <w:t>153</w:t>
        </w:r>
        <w:r w:rsidR="00261DCA">
          <w:rPr>
            <w:noProof/>
            <w:webHidden/>
          </w:rPr>
          <w:fldChar w:fldCharType="end"/>
        </w:r>
      </w:hyperlink>
    </w:p>
    <w:p w14:paraId="6D2DCEB4"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16" w:history="1">
        <w:r w:rsidR="00261DCA" w:rsidRPr="002219C9">
          <w:rPr>
            <w:rStyle w:val="Hyperlink"/>
            <w:noProof/>
          </w:rPr>
          <w:t>4.5. Biphasic Materials</w:t>
        </w:r>
        <w:r w:rsidR="00261DCA">
          <w:rPr>
            <w:noProof/>
            <w:webHidden/>
          </w:rPr>
          <w:tab/>
        </w:r>
        <w:r w:rsidR="00261DCA">
          <w:rPr>
            <w:noProof/>
            <w:webHidden/>
          </w:rPr>
          <w:fldChar w:fldCharType="begin"/>
        </w:r>
        <w:r w:rsidR="00261DCA">
          <w:rPr>
            <w:noProof/>
            <w:webHidden/>
          </w:rPr>
          <w:instrText xml:space="preserve"> PAGEREF _Toc407975016 \h </w:instrText>
        </w:r>
        <w:r w:rsidR="00261DCA">
          <w:rPr>
            <w:noProof/>
            <w:webHidden/>
          </w:rPr>
        </w:r>
        <w:r w:rsidR="00261DCA">
          <w:rPr>
            <w:noProof/>
            <w:webHidden/>
          </w:rPr>
          <w:fldChar w:fldCharType="separate"/>
        </w:r>
        <w:r w:rsidR="008B6DD4">
          <w:rPr>
            <w:noProof/>
            <w:webHidden/>
          </w:rPr>
          <w:t>155</w:t>
        </w:r>
        <w:r w:rsidR="00261DCA">
          <w:rPr>
            <w:noProof/>
            <w:webHidden/>
          </w:rPr>
          <w:fldChar w:fldCharType="end"/>
        </w:r>
      </w:hyperlink>
    </w:p>
    <w:p w14:paraId="115FBF7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17" w:history="1">
        <w:r w:rsidR="00261DCA" w:rsidRPr="002219C9">
          <w:rPr>
            <w:rStyle w:val="Hyperlink"/>
            <w:noProof/>
          </w:rPr>
          <w:t>4.5.1. General Specification of Biphasic Materials</w:t>
        </w:r>
        <w:r w:rsidR="00261DCA">
          <w:rPr>
            <w:noProof/>
            <w:webHidden/>
          </w:rPr>
          <w:tab/>
        </w:r>
        <w:r w:rsidR="00261DCA">
          <w:rPr>
            <w:noProof/>
            <w:webHidden/>
          </w:rPr>
          <w:fldChar w:fldCharType="begin"/>
        </w:r>
        <w:r w:rsidR="00261DCA">
          <w:rPr>
            <w:noProof/>
            <w:webHidden/>
          </w:rPr>
          <w:instrText xml:space="preserve"> PAGEREF _Toc407975017 \h </w:instrText>
        </w:r>
        <w:r w:rsidR="00261DCA">
          <w:rPr>
            <w:noProof/>
            <w:webHidden/>
          </w:rPr>
        </w:r>
        <w:r w:rsidR="00261DCA">
          <w:rPr>
            <w:noProof/>
            <w:webHidden/>
          </w:rPr>
          <w:fldChar w:fldCharType="separate"/>
        </w:r>
        <w:r w:rsidR="008B6DD4">
          <w:rPr>
            <w:noProof/>
            <w:webHidden/>
          </w:rPr>
          <w:t>156</w:t>
        </w:r>
        <w:r w:rsidR="00261DCA">
          <w:rPr>
            <w:noProof/>
            <w:webHidden/>
          </w:rPr>
          <w:fldChar w:fldCharType="end"/>
        </w:r>
      </w:hyperlink>
    </w:p>
    <w:p w14:paraId="2141C7B3"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18" w:history="1">
        <w:r w:rsidR="00261DCA" w:rsidRPr="002219C9">
          <w:rPr>
            <w:rStyle w:val="Hyperlink"/>
            <w:noProof/>
          </w:rPr>
          <w:t>4.5.2. Permeability Materials</w:t>
        </w:r>
        <w:r w:rsidR="00261DCA">
          <w:rPr>
            <w:noProof/>
            <w:webHidden/>
          </w:rPr>
          <w:tab/>
        </w:r>
        <w:r w:rsidR="00261DCA">
          <w:rPr>
            <w:noProof/>
            <w:webHidden/>
          </w:rPr>
          <w:fldChar w:fldCharType="begin"/>
        </w:r>
        <w:r w:rsidR="00261DCA">
          <w:rPr>
            <w:noProof/>
            <w:webHidden/>
          </w:rPr>
          <w:instrText xml:space="preserve"> PAGEREF _Toc407975018 \h </w:instrText>
        </w:r>
        <w:r w:rsidR="00261DCA">
          <w:rPr>
            <w:noProof/>
            <w:webHidden/>
          </w:rPr>
        </w:r>
        <w:r w:rsidR="00261DCA">
          <w:rPr>
            <w:noProof/>
            <w:webHidden/>
          </w:rPr>
          <w:fldChar w:fldCharType="separate"/>
        </w:r>
        <w:r w:rsidR="008B6DD4">
          <w:rPr>
            <w:noProof/>
            <w:webHidden/>
          </w:rPr>
          <w:t>157</w:t>
        </w:r>
        <w:r w:rsidR="00261DCA">
          <w:rPr>
            <w:noProof/>
            <w:webHidden/>
          </w:rPr>
          <w:fldChar w:fldCharType="end"/>
        </w:r>
      </w:hyperlink>
    </w:p>
    <w:p w14:paraId="7396D4B9"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19" w:history="1">
        <w:r w:rsidR="00261DCA" w:rsidRPr="002219C9">
          <w:rPr>
            <w:rStyle w:val="Hyperlink"/>
            <w:noProof/>
          </w:rPr>
          <w:t>4.5.2.1. Constant Isotropic Permeability</w:t>
        </w:r>
        <w:r w:rsidR="00261DCA">
          <w:rPr>
            <w:noProof/>
            <w:webHidden/>
          </w:rPr>
          <w:tab/>
        </w:r>
        <w:r w:rsidR="00261DCA">
          <w:rPr>
            <w:noProof/>
            <w:webHidden/>
          </w:rPr>
          <w:fldChar w:fldCharType="begin"/>
        </w:r>
        <w:r w:rsidR="00261DCA">
          <w:rPr>
            <w:noProof/>
            <w:webHidden/>
          </w:rPr>
          <w:instrText xml:space="preserve"> PAGEREF _Toc407975019 \h </w:instrText>
        </w:r>
        <w:r w:rsidR="00261DCA">
          <w:rPr>
            <w:noProof/>
            <w:webHidden/>
          </w:rPr>
        </w:r>
        <w:r w:rsidR="00261DCA">
          <w:rPr>
            <w:noProof/>
            <w:webHidden/>
          </w:rPr>
          <w:fldChar w:fldCharType="separate"/>
        </w:r>
        <w:r w:rsidR="008B6DD4">
          <w:rPr>
            <w:noProof/>
            <w:webHidden/>
          </w:rPr>
          <w:t>158</w:t>
        </w:r>
        <w:r w:rsidR="00261DCA">
          <w:rPr>
            <w:noProof/>
            <w:webHidden/>
          </w:rPr>
          <w:fldChar w:fldCharType="end"/>
        </w:r>
      </w:hyperlink>
    </w:p>
    <w:p w14:paraId="7C6BADF9"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0" w:history="1">
        <w:r w:rsidR="00261DCA" w:rsidRPr="002219C9">
          <w:rPr>
            <w:rStyle w:val="Hyperlink"/>
            <w:noProof/>
          </w:rPr>
          <w:t>4.5.2.2. Holmes-Mow</w:t>
        </w:r>
        <w:r w:rsidR="00261DCA">
          <w:rPr>
            <w:noProof/>
            <w:webHidden/>
          </w:rPr>
          <w:tab/>
        </w:r>
        <w:r w:rsidR="00261DCA">
          <w:rPr>
            <w:noProof/>
            <w:webHidden/>
          </w:rPr>
          <w:fldChar w:fldCharType="begin"/>
        </w:r>
        <w:r w:rsidR="00261DCA">
          <w:rPr>
            <w:noProof/>
            <w:webHidden/>
          </w:rPr>
          <w:instrText xml:space="preserve"> PAGEREF _Toc407975020 \h </w:instrText>
        </w:r>
        <w:r w:rsidR="00261DCA">
          <w:rPr>
            <w:noProof/>
            <w:webHidden/>
          </w:rPr>
        </w:r>
        <w:r w:rsidR="00261DCA">
          <w:rPr>
            <w:noProof/>
            <w:webHidden/>
          </w:rPr>
          <w:fldChar w:fldCharType="separate"/>
        </w:r>
        <w:r w:rsidR="008B6DD4">
          <w:rPr>
            <w:noProof/>
            <w:webHidden/>
          </w:rPr>
          <w:t>159</w:t>
        </w:r>
        <w:r w:rsidR="00261DCA">
          <w:rPr>
            <w:noProof/>
            <w:webHidden/>
          </w:rPr>
          <w:fldChar w:fldCharType="end"/>
        </w:r>
      </w:hyperlink>
    </w:p>
    <w:p w14:paraId="49FE1188"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1" w:history="1">
        <w:r w:rsidR="00261DCA" w:rsidRPr="002219C9">
          <w:rPr>
            <w:rStyle w:val="Hyperlink"/>
            <w:noProof/>
          </w:rPr>
          <w:t>4.5.2.3. Referentially Isotropic Permeability</w:t>
        </w:r>
        <w:r w:rsidR="00261DCA">
          <w:rPr>
            <w:noProof/>
            <w:webHidden/>
          </w:rPr>
          <w:tab/>
        </w:r>
        <w:r w:rsidR="00261DCA">
          <w:rPr>
            <w:noProof/>
            <w:webHidden/>
          </w:rPr>
          <w:fldChar w:fldCharType="begin"/>
        </w:r>
        <w:r w:rsidR="00261DCA">
          <w:rPr>
            <w:noProof/>
            <w:webHidden/>
          </w:rPr>
          <w:instrText xml:space="preserve"> PAGEREF _Toc407975021 \h </w:instrText>
        </w:r>
        <w:r w:rsidR="00261DCA">
          <w:rPr>
            <w:noProof/>
            <w:webHidden/>
          </w:rPr>
        </w:r>
        <w:r w:rsidR="00261DCA">
          <w:rPr>
            <w:noProof/>
            <w:webHidden/>
          </w:rPr>
          <w:fldChar w:fldCharType="separate"/>
        </w:r>
        <w:r w:rsidR="008B6DD4">
          <w:rPr>
            <w:noProof/>
            <w:webHidden/>
          </w:rPr>
          <w:t>160</w:t>
        </w:r>
        <w:r w:rsidR="00261DCA">
          <w:rPr>
            <w:noProof/>
            <w:webHidden/>
          </w:rPr>
          <w:fldChar w:fldCharType="end"/>
        </w:r>
      </w:hyperlink>
    </w:p>
    <w:p w14:paraId="32F373C9"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2" w:history="1">
        <w:r w:rsidR="00261DCA" w:rsidRPr="002219C9">
          <w:rPr>
            <w:rStyle w:val="Hyperlink"/>
            <w:noProof/>
          </w:rPr>
          <w:t>4.5.2.4. Referentially Orthotropic Permeability</w:t>
        </w:r>
        <w:r w:rsidR="00261DCA">
          <w:rPr>
            <w:noProof/>
            <w:webHidden/>
          </w:rPr>
          <w:tab/>
        </w:r>
        <w:r w:rsidR="00261DCA">
          <w:rPr>
            <w:noProof/>
            <w:webHidden/>
          </w:rPr>
          <w:fldChar w:fldCharType="begin"/>
        </w:r>
        <w:r w:rsidR="00261DCA">
          <w:rPr>
            <w:noProof/>
            <w:webHidden/>
          </w:rPr>
          <w:instrText xml:space="preserve"> PAGEREF _Toc407975022 \h </w:instrText>
        </w:r>
        <w:r w:rsidR="00261DCA">
          <w:rPr>
            <w:noProof/>
            <w:webHidden/>
          </w:rPr>
        </w:r>
        <w:r w:rsidR="00261DCA">
          <w:rPr>
            <w:noProof/>
            <w:webHidden/>
          </w:rPr>
          <w:fldChar w:fldCharType="separate"/>
        </w:r>
        <w:r w:rsidR="008B6DD4">
          <w:rPr>
            <w:noProof/>
            <w:webHidden/>
          </w:rPr>
          <w:t>161</w:t>
        </w:r>
        <w:r w:rsidR="00261DCA">
          <w:rPr>
            <w:noProof/>
            <w:webHidden/>
          </w:rPr>
          <w:fldChar w:fldCharType="end"/>
        </w:r>
      </w:hyperlink>
    </w:p>
    <w:p w14:paraId="40ADB6A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3" w:history="1">
        <w:r w:rsidR="00261DCA" w:rsidRPr="002219C9">
          <w:rPr>
            <w:rStyle w:val="Hyperlink"/>
            <w:noProof/>
          </w:rPr>
          <w:t>4.5.2.5. Referentially Transversely Isotropic Permeability</w:t>
        </w:r>
        <w:r w:rsidR="00261DCA">
          <w:rPr>
            <w:noProof/>
            <w:webHidden/>
          </w:rPr>
          <w:tab/>
        </w:r>
        <w:r w:rsidR="00261DCA">
          <w:rPr>
            <w:noProof/>
            <w:webHidden/>
          </w:rPr>
          <w:fldChar w:fldCharType="begin"/>
        </w:r>
        <w:r w:rsidR="00261DCA">
          <w:rPr>
            <w:noProof/>
            <w:webHidden/>
          </w:rPr>
          <w:instrText xml:space="preserve"> PAGEREF _Toc407975023 \h </w:instrText>
        </w:r>
        <w:r w:rsidR="00261DCA">
          <w:rPr>
            <w:noProof/>
            <w:webHidden/>
          </w:rPr>
        </w:r>
        <w:r w:rsidR="00261DCA">
          <w:rPr>
            <w:noProof/>
            <w:webHidden/>
          </w:rPr>
          <w:fldChar w:fldCharType="separate"/>
        </w:r>
        <w:r w:rsidR="008B6DD4">
          <w:rPr>
            <w:noProof/>
            <w:webHidden/>
          </w:rPr>
          <w:t>163</w:t>
        </w:r>
        <w:r w:rsidR="00261DCA">
          <w:rPr>
            <w:noProof/>
            <w:webHidden/>
          </w:rPr>
          <w:fldChar w:fldCharType="end"/>
        </w:r>
      </w:hyperlink>
    </w:p>
    <w:p w14:paraId="63449C8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24" w:history="1">
        <w:r w:rsidR="00261DCA" w:rsidRPr="002219C9">
          <w:rPr>
            <w:rStyle w:val="Hyperlink"/>
            <w:noProof/>
          </w:rPr>
          <w:t>4.5.3. Fluid Supply Materials</w:t>
        </w:r>
        <w:r w:rsidR="00261DCA">
          <w:rPr>
            <w:noProof/>
            <w:webHidden/>
          </w:rPr>
          <w:tab/>
        </w:r>
        <w:r w:rsidR="00261DCA">
          <w:rPr>
            <w:noProof/>
            <w:webHidden/>
          </w:rPr>
          <w:fldChar w:fldCharType="begin"/>
        </w:r>
        <w:r w:rsidR="00261DCA">
          <w:rPr>
            <w:noProof/>
            <w:webHidden/>
          </w:rPr>
          <w:instrText xml:space="preserve"> PAGEREF _Toc407975024 \h </w:instrText>
        </w:r>
        <w:r w:rsidR="00261DCA">
          <w:rPr>
            <w:noProof/>
            <w:webHidden/>
          </w:rPr>
        </w:r>
        <w:r w:rsidR="00261DCA">
          <w:rPr>
            <w:noProof/>
            <w:webHidden/>
          </w:rPr>
          <w:fldChar w:fldCharType="separate"/>
        </w:r>
        <w:r w:rsidR="008B6DD4">
          <w:rPr>
            <w:noProof/>
            <w:webHidden/>
          </w:rPr>
          <w:t>165</w:t>
        </w:r>
        <w:r w:rsidR="00261DCA">
          <w:rPr>
            <w:noProof/>
            <w:webHidden/>
          </w:rPr>
          <w:fldChar w:fldCharType="end"/>
        </w:r>
      </w:hyperlink>
    </w:p>
    <w:p w14:paraId="5A34BC0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5" w:history="1">
        <w:r w:rsidR="00261DCA" w:rsidRPr="002219C9">
          <w:rPr>
            <w:rStyle w:val="Hyperlink"/>
            <w:noProof/>
          </w:rPr>
          <w:t>4.5.3.1. Starling Equation</w:t>
        </w:r>
        <w:r w:rsidR="00261DCA">
          <w:rPr>
            <w:noProof/>
            <w:webHidden/>
          </w:rPr>
          <w:tab/>
        </w:r>
        <w:r w:rsidR="00261DCA">
          <w:rPr>
            <w:noProof/>
            <w:webHidden/>
          </w:rPr>
          <w:fldChar w:fldCharType="begin"/>
        </w:r>
        <w:r w:rsidR="00261DCA">
          <w:rPr>
            <w:noProof/>
            <w:webHidden/>
          </w:rPr>
          <w:instrText xml:space="preserve"> PAGEREF _Toc407975025 \h </w:instrText>
        </w:r>
        <w:r w:rsidR="00261DCA">
          <w:rPr>
            <w:noProof/>
            <w:webHidden/>
          </w:rPr>
        </w:r>
        <w:r w:rsidR="00261DCA">
          <w:rPr>
            <w:noProof/>
            <w:webHidden/>
          </w:rPr>
          <w:fldChar w:fldCharType="separate"/>
        </w:r>
        <w:r w:rsidR="008B6DD4">
          <w:rPr>
            <w:noProof/>
            <w:webHidden/>
          </w:rPr>
          <w:t>166</w:t>
        </w:r>
        <w:r w:rsidR="00261DCA">
          <w:rPr>
            <w:noProof/>
            <w:webHidden/>
          </w:rPr>
          <w:fldChar w:fldCharType="end"/>
        </w:r>
      </w:hyperlink>
    </w:p>
    <w:p w14:paraId="341F51F5"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26" w:history="1">
        <w:r w:rsidR="00261DCA" w:rsidRPr="002219C9">
          <w:rPr>
            <w:rStyle w:val="Hyperlink"/>
            <w:noProof/>
          </w:rPr>
          <w:t>4.6. Biphasic-Solute Materials</w:t>
        </w:r>
        <w:r w:rsidR="00261DCA">
          <w:rPr>
            <w:noProof/>
            <w:webHidden/>
          </w:rPr>
          <w:tab/>
        </w:r>
        <w:r w:rsidR="00261DCA">
          <w:rPr>
            <w:noProof/>
            <w:webHidden/>
          </w:rPr>
          <w:fldChar w:fldCharType="begin"/>
        </w:r>
        <w:r w:rsidR="00261DCA">
          <w:rPr>
            <w:noProof/>
            <w:webHidden/>
          </w:rPr>
          <w:instrText xml:space="preserve"> PAGEREF _Toc407975026 \h </w:instrText>
        </w:r>
        <w:r w:rsidR="00261DCA">
          <w:rPr>
            <w:noProof/>
            <w:webHidden/>
          </w:rPr>
        </w:r>
        <w:r w:rsidR="00261DCA">
          <w:rPr>
            <w:noProof/>
            <w:webHidden/>
          </w:rPr>
          <w:fldChar w:fldCharType="separate"/>
        </w:r>
        <w:r w:rsidR="008B6DD4">
          <w:rPr>
            <w:noProof/>
            <w:webHidden/>
          </w:rPr>
          <w:t>167</w:t>
        </w:r>
        <w:r w:rsidR="00261DCA">
          <w:rPr>
            <w:noProof/>
            <w:webHidden/>
          </w:rPr>
          <w:fldChar w:fldCharType="end"/>
        </w:r>
      </w:hyperlink>
    </w:p>
    <w:p w14:paraId="3097FAE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27" w:history="1">
        <w:r w:rsidR="00261DCA" w:rsidRPr="002219C9">
          <w:rPr>
            <w:rStyle w:val="Hyperlink"/>
            <w:noProof/>
          </w:rPr>
          <w:t>4.6.1. Guidelines for Biphasic-Solute Analyses</w:t>
        </w:r>
        <w:r w:rsidR="00261DCA">
          <w:rPr>
            <w:noProof/>
            <w:webHidden/>
          </w:rPr>
          <w:tab/>
        </w:r>
        <w:r w:rsidR="00261DCA">
          <w:rPr>
            <w:noProof/>
            <w:webHidden/>
          </w:rPr>
          <w:fldChar w:fldCharType="begin"/>
        </w:r>
        <w:r w:rsidR="00261DCA">
          <w:rPr>
            <w:noProof/>
            <w:webHidden/>
          </w:rPr>
          <w:instrText xml:space="preserve"> PAGEREF _Toc407975027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5181FE2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8" w:history="1">
        <w:r w:rsidR="00261DCA" w:rsidRPr="002219C9">
          <w:rPr>
            <w:rStyle w:val="Hyperlink"/>
            <w:noProof/>
          </w:rPr>
          <w:t>4.6.1.1. Prescribed Boundary Conditions</w:t>
        </w:r>
        <w:r w:rsidR="00261DCA">
          <w:rPr>
            <w:noProof/>
            <w:webHidden/>
          </w:rPr>
          <w:tab/>
        </w:r>
        <w:r w:rsidR="00261DCA">
          <w:rPr>
            <w:noProof/>
            <w:webHidden/>
          </w:rPr>
          <w:fldChar w:fldCharType="begin"/>
        </w:r>
        <w:r w:rsidR="00261DCA">
          <w:rPr>
            <w:noProof/>
            <w:webHidden/>
          </w:rPr>
          <w:instrText xml:space="preserve"> PAGEREF _Toc407975028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030131B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29" w:history="1">
        <w:r w:rsidR="00261DCA" w:rsidRPr="002219C9">
          <w:rPr>
            <w:rStyle w:val="Hyperlink"/>
            <w:noProof/>
          </w:rPr>
          <w:t>4.6.1.2. Prescribed Initial Conditions</w:t>
        </w:r>
        <w:r w:rsidR="00261DCA">
          <w:rPr>
            <w:noProof/>
            <w:webHidden/>
          </w:rPr>
          <w:tab/>
        </w:r>
        <w:r w:rsidR="00261DCA">
          <w:rPr>
            <w:noProof/>
            <w:webHidden/>
          </w:rPr>
          <w:fldChar w:fldCharType="begin"/>
        </w:r>
        <w:r w:rsidR="00261DCA">
          <w:rPr>
            <w:noProof/>
            <w:webHidden/>
          </w:rPr>
          <w:instrText xml:space="preserve"> PAGEREF _Toc407975029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5FDDB8E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30" w:history="1">
        <w:r w:rsidR="00261DCA" w:rsidRPr="002219C9">
          <w:rPr>
            <w:rStyle w:val="Hyperlink"/>
            <w:noProof/>
          </w:rPr>
          <w:t>4.6.2. General Specification of Biphasic-Solute Materials</w:t>
        </w:r>
        <w:r w:rsidR="00261DCA">
          <w:rPr>
            <w:noProof/>
            <w:webHidden/>
          </w:rPr>
          <w:tab/>
        </w:r>
        <w:r w:rsidR="00261DCA">
          <w:rPr>
            <w:noProof/>
            <w:webHidden/>
          </w:rPr>
          <w:fldChar w:fldCharType="begin"/>
        </w:r>
        <w:r w:rsidR="00261DCA">
          <w:rPr>
            <w:noProof/>
            <w:webHidden/>
          </w:rPr>
          <w:instrText xml:space="preserve"> PAGEREF _Toc407975030 \h </w:instrText>
        </w:r>
        <w:r w:rsidR="00261DCA">
          <w:rPr>
            <w:noProof/>
            <w:webHidden/>
          </w:rPr>
        </w:r>
        <w:r w:rsidR="00261DCA">
          <w:rPr>
            <w:noProof/>
            <w:webHidden/>
          </w:rPr>
          <w:fldChar w:fldCharType="separate"/>
        </w:r>
        <w:r w:rsidR="008B6DD4">
          <w:rPr>
            <w:noProof/>
            <w:webHidden/>
          </w:rPr>
          <w:t>170</w:t>
        </w:r>
        <w:r w:rsidR="00261DCA">
          <w:rPr>
            <w:noProof/>
            <w:webHidden/>
          </w:rPr>
          <w:fldChar w:fldCharType="end"/>
        </w:r>
      </w:hyperlink>
    </w:p>
    <w:p w14:paraId="580BA4A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31" w:history="1">
        <w:r w:rsidR="00261DCA" w:rsidRPr="002219C9">
          <w:rPr>
            <w:rStyle w:val="Hyperlink"/>
            <w:noProof/>
          </w:rPr>
          <w:t>4.6.3. Diffusivity Materials</w:t>
        </w:r>
        <w:r w:rsidR="00261DCA">
          <w:rPr>
            <w:noProof/>
            <w:webHidden/>
          </w:rPr>
          <w:tab/>
        </w:r>
        <w:r w:rsidR="00261DCA">
          <w:rPr>
            <w:noProof/>
            <w:webHidden/>
          </w:rPr>
          <w:fldChar w:fldCharType="begin"/>
        </w:r>
        <w:r w:rsidR="00261DCA">
          <w:rPr>
            <w:noProof/>
            <w:webHidden/>
          </w:rPr>
          <w:instrText xml:space="preserve"> PAGEREF _Toc407975031 \h </w:instrText>
        </w:r>
        <w:r w:rsidR="00261DCA">
          <w:rPr>
            <w:noProof/>
            <w:webHidden/>
          </w:rPr>
        </w:r>
        <w:r w:rsidR="00261DCA">
          <w:rPr>
            <w:noProof/>
            <w:webHidden/>
          </w:rPr>
          <w:fldChar w:fldCharType="separate"/>
        </w:r>
        <w:r w:rsidR="008B6DD4">
          <w:rPr>
            <w:noProof/>
            <w:webHidden/>
          </w:rPr>
          <w:t>172</w:t>
        </w:r>
        <w:r w:rsidR="00261DCA">
          <w:rPr>
            <w:noProof/>
            <w:webHidden/>
          </w:rPr>
          <w:fldChar w:fldCharType="end"/>
        </w:r>
      </w:hyperlink>
    </w:p>
    <w:p w14:paraId="51B87BA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2" w:history="1">
        <w:r w:rsidR="00261DCA" w:rsidRPr="002219C9">
          <w:rPr>
            <w:rStyle w:val="Hyperlink"/>
            <w:noProof/>
          </w:rPr>
          <w:t>4.6.3.1. Constant Isotropic Diffusivity</w:t>
        </w:r>
        <w:r w:rsidR="00261DCA">
          <w:rPr>
            <w:noProof/>
            <w:webHidden/>
          </w:rPr>
          <w:tab/>
        </w:r>
        <w:r w:rsidR="00261DCA">
          <w:rPr>
            <w:noProof/>
            <w:webHidden/>
          </w:rPr>
          <w:fldChar w:fldCharType="begin"/>
        </w:r>
        <w:r w:rsidR="00261DCA">
          <w:rPr>
            <w:noProof/>
            <w:webHidden/>
          </w:rPr>
          <w:instrText xml:space="preserve"> PAGEREF _Toc407975032 \h </w:instrText>
        </w:r>
        <w:r w:rsidR="00261DCA">
          <w:rPr>
            <w:noProof/>
            <w:webHidden/>
          </w:rPr>
        </w:r>
        <w:r w:rsidR="00261DCA">
          <w:rPr>
            <w:noProof/>
            <w:webHidden/>
          </w:rPr>
          <w:fldChar w:fldCharType="separate"/>
        </w:r>
        <w:r w:rsidR="008B6DD4">
          <w:rPr>
            <w:noProof/>
            <w:webHidden/>
          </w:rPr>
          <w:t>172</w:t>
        </w:r>
        <w:r w:rsidR="00261DCA">
          <w:rPr>
            <w:noProof/>
            <w:webHidden/>
          </w:rPr>
          <w:fldChar w:fldCharType="end"/>
        </w:r>
      </w:hyperlink>
    </w:p>
    <w:p w14:paraId="2D6B849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3" w:history="1">
        <w:r w:rsidR="00261DCA" w:rsidRPr="002219C9">
          <w:rPr>
            <w:rStyle w:val="Hyperlink"/>
            <w:noProof/>
          </w:rPr>
          <w:t>4.6.3.2. Constant Orthotropic Diffusivity</w:t>
        </w:r>
        <w:r w:rsidR="00261DCA">
          <w:rPr>
            <w:noProof/>
            <w:webHidden/>
          </w:rPr>
          <w:tab/>
        </w:r>
        <w:r w:rsidR="00261DCA">
          <w:rPr>
            <w:noProof/>
            <w:webHidden/>
          </w:rPr>
          <w:fldChar w:fldCharType="begin"/>
        </w:r>
        <w:r w:rsidR="00261DCA">
          <w:rPr>
            <w:noProof/>
            <w:webHidden/>
          </w:rPr>
          <w:instrText xml:space="preserve"> PAGEREF _Toc407975033 \h </w:instrText>
        </w:r>
        <w:r w:rsidR="00261DCA">
          <w:rPr>
            <w:noProof/>
            <w:webHidden/>
          </w:rPr>
        </w:r>
        <w:r w:rsidR="00261DCA">
          <w:rPr>
            <w:noProof/>
            <w:webHidden/>
          </w:rPr>
          <w:fldChar w:fldCharType="separate"/>
        </w:r>
        <w:r w:rsidR="008B6DD4">
          <w:rPr>
            <w:noProof/>
            <w:webHidden/>
          </w:rPr>
          <w:t>173</w:t>
        </w:r>
        <w:r w:rsidR="00261DCA">
          <w:rPr>
            <w:noProof/>
            <w:webHidden/>
          </w:rPr>
          <w:fldChar w:fldCharType="end"/>
        </w:r>
      </w:hyperlink>
    </w:p>
    <w:p w14:paraId="10CB4C8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4" w:history="1">
        <w:r w:rsidR="00261DCA" w:rsidRPr="002219C9">
          <w:rPr>
            <w:rStyle w:val="Hyperlink"/>
            <w:noProof/>
          </w:rPr>
          <w:t>4.6.3.3. Referentially Isotropic Diffusivity</w:t>
        </w:r>
        <w:r w:rsidR="00261DCA">
          <w:rPr>
            <w:noProof/>
            <w:webHidden/>
          </w:rPr>
          <w:tab/>
        </w:r>
        <w:r w:rsidR="00261DCA">
          <w:rPr>
            <w:noProof/>
            <w:webHidden/>
          </w:rPr>
          <w:fldChar w:fldCharType="begin"/>
        </w:r>
        <w:r w:rsidR="00261DCA">
          <w:rPr>
            <w:noProof/>
            <w:webHidden/>
          </w:rPr>
          <w:instrText xml:space="preserve"> PAGEREF _Toc407975034 \h </w:instrText>
        </w:r>
        <w:r w:rsidR="00261DCA">
          <w:rPr>
            <w:noProof/>
            <w:webHidden/>
          </w:rPr>
        </w:r>
        <w:r w:rsidR="00261DCA">
          <w:rPr>
            <w:noProof/>
            <w:webHidden/>
          </w:rPr>
          <w:fldChar w:fldCharType="separate"/>
        </w:r>
        <w:r w:rsidR="008B6DD4">
          <w:rPr>
            <w:noProof/>
            <w:webHidden/>
          </w:rPr>
          <w:t>174</w:t>
        </w:r>
        <w:r w:rsidR="00261DCA">
          <w:rPr>
            <w:noProof/>
            <w:webHidden/>
          </w:rPr>
          <w:fldChar w:fldCharType="end"/>
        </w:r>
      </w:hyperlink>
    </w:p>
    <w:p w14:paraId="6244D56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5" w:history="1">
        <w:r w:rsidR="00261DCA" w:rsidRPr="002219C9">
          <w:rPr>
            <w:rStyle w:val="Hyperlink"/>
            <w:noProof/>
          </w:rPr>
          <w:t>4.6.3.4. Referentially Orthotropic Diffusivity</w:t>
        </w:r>
        <w:r w:rsidR="00261DCA">
          <w:rPr>
            <w:noProof/>
            <w:webHidden/>
          </w:rPr>
          <w:tab/>
        </w:r>
        <w:r w:rsidR="00261DCA">
          <w:rPr>
            <w:noProof/>
            <w:webHidden/>
          </w:rPr>
          <w:fldChar w:fldCharType="begin"/>
        </w:r>
        <w:r w:rsidR="00261DCA">
          <w:rPr>
            <w:noProof/>
            <w:webHidden/>
          </w:rPr>
          <w:instrText xml:space="preserve"> PAGEREF _Toc407975035 \h </w:instrText>
        </w:r>
        <w:r w:rsidR="00261DCA">
          <w:rPr>
            <w:noProof/>
            <w:webHidden/>
          </w:rPr>
        </w:r>
        <w:r w:rsidR="00261DCA">
          <w:rPr>
            <w:noProof/>
            <w:webHidden/>
          </w:rPr>
          <w:fldChar w:fldCharType="separate"/>
        </w:r>
        <w:r w:rsidR="008B6DD4">
          <w:rPr>
            <w:noProof/>
            <w:webHidden/>
          </w:rPr>
          <w:t>175</w:t>
        </w:r>
        <w:r w:rsidR="00261DCA">
          <w:rPr>
            <w:noProof/>
            <w:webHidden/>
          </w:rPr>
          <w:fldChar w:fldCharType="end"/>
        </w:r>
      </w:hyperlink>
    </w:p>
    <w:p w14:paraId="05BBA6E4"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6" w:history="1">
        <w:r w:rsidR="00261DCA" w:rsidRPr="002219C9">
          <w:rPr>
            <w:rStyle w:val="Hyperlink"/>
            <w:noProof/>
          </w:rPr>
          <w:t>4.6.3.5. Albro Isotropic Diffusivity</w:t>
        </w:r>
        <w:r w:rsidR="00261DCA">
          <w:rPr>
            <w:noProof/>
            <w:webHidden/>
          </w:rPr>
          <w:tab/>
        </w:r>
        <w:r w:rsidR="00261DCA">
          <w:rPr>
            <w:noProof/>
            <w:webHidden/>
          </w:rPr>
          <w:fldChar w:fldCharType="begin"/>
        </w:r>
        <w:r w:rsidR="00261DCA">
          <w:rPr>
            <w:noProof/>
            <w:webHidden/>
          </w:rPr>
          <w:instrText xml:space="preserve"> PAGEREF _Toc407975036 \h </w:instrText>
        </w:r>
        <w:r w:rsidR="00261DCA">
          <w:rPr>
            <w:noProof/>
            <w:webHidden/>
          </w:rPr>
        </w:r>
        <w:r w:rsidR="00261DCA">
          <w:rPr>
            <w:noProof/>
            <w:webHidden/>
          </w:rPr>
          <w:fldChar w:fldCharType="separate"/>
        </w:r>
        <w:r w:rsidR="008B6DD4">
          <w:rPr>
            <w:noProof/>
            <w:webHidden/>
          </w:rPr>
          <w:t>177</w:t>
        </w:r>
        <w:r w:rsidR="00261DCA">
          <w:rPr>
            <w:noProof/>
            <w:webHidden/>
          </w:rPr>
          <w:fldChar w:fldCharType="end"/>
        </w:r>
      </w:hyperlink>
    </w:p>
    <w:p w14:paraId="0AFE1D7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37" w:history="1">
        <w:r w:rsidR="00261DCA" w:rsidRPr="002219C9">
          <w:rPr>
            <w:rStyle w:val="Hyperlink"/>
            <w:noProof/>
          </w:rPr>
          <w:t>4.6.4. Solubility Materials</w:t>
        </w:r>
        <w:r w:rsidR="00261DCA">
          <w:rPr>
            <w:noProof/>
            <w:webHidden/>
          </w:rPr>
          <w:tab/>
        </w:r>
        <w:r w:rsidR="00261DCA">
          <w:rPr>
            <w:noProof/>
            <w:webHidden/>
          </w:rPr>
          <w:fldChar w:fldCharType="begin"/>
        </w:r>
        <w:r w:rsidR="00261DCA">
          <w:rPr>
            <w:noProof/>
            <w:webHidden/>
          </w:rPr>
          <w:instrText xml:space="preserve"> PAGEREF _Toc407975037 \h </w:instrText>
        </w:r>
        <w:r w:rsidR="00261DCA">
          <w:rPr>
            <w:noProof/>
            <w:webHidden/>
          </w:rPr>
        </w:r>
        <w:r w:rsidR="00261DCA">
          <w:rPr>
            <w:noProof/>
            <w:webHidden/>
          </w:rPr>
          <w:fldChar w:fldCharType="separate"/>
        </w:r>
        <w:r w:rsidR="008B6DD4">
          <w:rPr>
            <w:noProof/>
            <w:webHidden/>
          </w:rPr>
          <w:t>178</w:t>
        </w:r>
        <w:r w:rsidR="00261DCA">
          <w:rPr>
            <w:noProof/>
            <w:webHidden/>
          </w:rPr>
          <w:fldChar w:fldCharType="end"/>
        </w:r>
      </w:hyperlink>
    </w:p>
    <w:p w14:paraId="51BD579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38" w:history="1">
        <w:r w:rsidR="00261DCA" w:rsidRPr="002219C9">
          <w:rPr>
            <w:rStyle w:val="Hyperlink"/>
            <w:noProof/>
          </w:rPr>
          <w:t>4.6.4.1. Constant Solubility</w:t>
        </w:r>
        <w:r w:rsidR="00261DCA">
          <w:rPr>
            <w:noProof/>
            <w:webHidden/>
          </w:rPr>
          <w:tab/>
        </w:r>
        <w:r w:rsidR="00261DCA">
          <w:rPr>
            <w:noProof/>
            <w:webHidden/>
          </w:rPr>
          <w:fldChar w:fldCharType="begin"/>
        </w:r>
        <w:r w:rsidR="00261DCA">
          <w:rPr>
            <w:noProof/>
            <w:webHidden/>
          </w:rPr>
          <w:instrText xml:space="preserve"> PAGEREF _Toc407975038 \h </w:instrText>
        </w:r>
        <w:r w:rsidR="00261DCA">
          <w:rPr>
            <w:noProof/>
            <w:webHidden/>
          </w:rPr>
        </w:r>
        <w:r w:rsidR="00261DCA">
          <w:rPr>
            <w:noProof/>
            <w:webHidden/>
          </w:rPr>
          <w:fldChar w:fldCharType="separate"/>
        </w:r>
        <w:r w:rsidR="008B6DD4">
          <w:rPr>
            <w:noProof/>
            <w:webHidden/>
          </w:rPr>
          <w:t>178</w:t>
        </w:r>
        <w:r w:rsidR="00261DCA">
          <w:rPr>
            <w:noProof/>
            <w:webHidden/>
          </w:rPr>
          <w:fldChar w:fldCharType="end"/>
        </w:r>
      </w:hyperlink>
    </w:p>
    <w:p w14:paraId="67D705C3"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39" w:history="1">
        <w:r w:rsidR="00261DCA" w:rsidRPr="002219C9">
          <w:rPr>
            <w:rStyle w:val="Hyperlink"/>
            <w:noProof/>
          </w:rPr>
          <w:t>4.6.5. Osmotic Coefficient Materials</w:t>
        </w:r>
        <w:r w:rsidR="00261DCA">
          <w:rPr>
            <w:noProof/>
            <w:webHidden/>
          </w:rPr>
          <w:tab/>
        </w:r>
        <w:r w:rsidR="00261DCA">
          <w:rPr>
            <w:noProof/>
            <w:webHidden/>
          </w:rPr>
          <w:fldChar w:fldCharType="begin"/>
        </w:r>
        <w:r w:rsidR="00261DCA">
          <w:rPr>
            <w:noProof/>
            <w:webHidden/>
          </w:rPr>
          <w:instrText xml:space="preserve"> PAGEREF _Toc407975039 \h </w:instrText>
        </w:r>
        <w:r w:rsidR="00261DCA">
          <w:rPr>
            <w:noProof/>
            <w:webHidden/>
          </w:rPr>
        </w:r>
        <w:r w:rsidR="00261DCA">
          <w:rPr>
            <w:noProof/>
            <w:webHidden/>
          </w:rPr>
          <w:fldChar w:fldCharType="separate"/>
        </w:r>
        <w:r w:rsidR="008B6DD4">
          <w:rPr>
            <w:noProof/>
            <w:webHidden/>
          </w:rPr>
          <w:t>179</w:t>
        </w:r>
        <w:r w:rsidR="00261DCA">
          <w:rPr>
            <w:noProof/>
            <w:webHidden/>
          </w:rPr>
          <w:fldChar w:fldCharType="end"/>
        </w:r>
      </w:hyperlink>
    </w:p>
    <w:p w14:paraId="3F0500F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0" w:history="1">
        <w:r w:rsidR="00261DCA" w:rsidRPr="002219C9">
          <w:rPr>
            <w:rStyle w:val="Hyperlink"/>
            <w:noProof/>
          </w:rPr>
          <w:t>4.6.5.1. Constant Osmotic Coefficient</w:t>
        </w:r>
        <w:r w:rsidR="00261DCA">
          <w:rPr>
            <w:noProof/>
            <w:webHidden/>
          </w:rPr>
          <w:tab/>
        </w:r>
        <w:r w:rsidR="00261DCA">
          <w:rPr>
            <w:noProof/>
            <w:webHidden/>
          </w:rPr>
          <w:fldChar w:fldCharType="begin"/>
        </w:r>
        <w:r w:rsidR="00261DCA">
          <w:rPr>
            <w:noProof/>
            <w:webHidden/>
          </w:rPr>
          <w:instrText xml:space="preserve"> PAGEREF _Toc407975040 \h </w:instrText>
        </w:r>
        <w:r w:rsidR="00261DCA">
          <w:rPr>
            <w:noProof/>
            <w:webHidden/>
          </w:rPr>
        </w:r>
        <w:r w:rsidR="00261DCA">
          <w:rPr>
            <w:noProof/>
            <w:webHidden/>
          </w:rPr>
          <w:fldChar w:fldCharType="separate"/>
        </w:r>
        <w:r w:rsidR="008B6DD4">
          <w:rPr>
            <w:noProof/>
            <w:webHidden/>
          </w:rPr>
          <w:t>179</w:t>
        </w:r>
        <w:r w:rsidR="00261DCA">
          <w:rPr>
            <w:noProof/>
            <w:webHidden/>
          </w:rPr>
          <w:fldChar w:fldCharType="end"/>
        </w:r>
      </w:hyperlink>
    </w:p>
    <w:p w14:paraId="3E034951"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41" w:history="1">
        <w:r w:rsidR="00261DCA" w:rsidRPr="002219C9">
          <w:rPr>
            <w:rStyle w:val="Hyperlink"/>
            <w:noProof/>
          </w:rPr>
          <w:t>4.7. Triphasic and Multiphasic Materials</w:t>
        </w:r>
        <w:r w:rsidR="00261DCA">
          <w:rPr>
            <w:noProof/>
            <w:webHidden/>
          </w:rPr>
          <w:tab/>
        </w:r>
        <w:r w:rsidR="00261DCA">
          <w:rPr>
            <w:noProof/>
            <w:webHidden/>
          </w:rPr>
          <w:fldChar w:fldCharType="begin"/>
        </w:r>
        <w:r w:rsidR="00261DCA">
          <w:rPr>
            <w:noProof/>
            <w:webHidden/>
          </w:rPr>
          <w:instrText xml:space="preserve"> PAGEREF _Toc407975041 \h </w:instrText>
        </w:r>
        <w:r w:rsidR="00261DCA">
          <w:rPr>
            <w:noProof/>
            <w:webHidden/>
          </w:rPr>
        </w:r>
        <w:r w:rsidR="00261DCA">
          <w:rPr>
            <w:noProof/>
            <w:webHidden/>
          </w:rPr>
          <w:fldChar w:fldCharType="separate"/>
        </w:r>
        <w:r w:rsidR="008B6DD4">
          <w:rPr>
            <w:noProof/>
            <w:webHidden/>
          </w:rPr>
          <w:t>180</w:t>
        </w:r>
        <w:r w:rsidR="00261DCA">
          <w:rPr>
            <w:noProof/>
            <w:webHidden/>
          </w:rPr>
          <w:fldChar w:fldCharType="end"/>
        </w:r>
      </w:hyperlink>
    </w:p>
    <w:p w14:paraId="1F2081B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42" w:history="1">
        <w:r w:rsidR="00261DCA" w:rsidRPr="002219C9">
          <w:rPr>
            <w:rStyle w:val="Hyperlink"/>
            <w:noProof/>
          </w:rPr>
          <w:t>4.7.1. Guidelines for Multiphasic Analyses</w:t>
        </w:r>
        <w:r w:rsidR="00261DCA">
          <w:rPr>
            <w:noProof/>
            <w:webHidden/>
          </w:rPr>
          <w:tab/>
        </w:r>
        <w:r w:rsidR="00261DCA">
          <w:rPr>
            <w:noProof/>
            <w:webHidden/>
          </w:rPr>
          <w:fldChar w:fldCharType="begin"/>
        </w:r>
        <w:r w:rsidR="00261DCA">
          <w:rPr>
            <w:noProof/>
            <w:webHidden/>
          </w:rPr>
          <w:instrText xml:space="preserve"> PAGEREF _Toc407975042 \h </w:instrText>
        </w:r>
        <w:r w:rsidR="00261DCA">
          <w:rPr>
            <w:noProof/>
            <w:webHidden/>
          </w:rPr>
        </w:r>
        <w:r w:rsidR="00261DCA">
          <w:rPr>
            <w:noProof/>
            <w:webHidden/>
          </w:rPr>
          <w:fldChar w:fldCharType="separate"/>
        </w:r>
        <w:r w:rsidR="008B6DD4">
          <w:rPr>
            <w:noProof/>
            <w:webHidden/>
          </w:rPr>
          <w:t>184</w:t>
        </w:r>
        <w:r w:rsidR="00261DCA">
          <w:rPr>
            <w:noProof/>
            <w:webHidden/>
          </w:rPr>
          <w:fldChar w:fldCharType="end"/>
        </w:r>
      </w:hyperlink>
    </w:p>
    <w:p w14:paraId="3D1E1D48"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3" w:history="1">
        <w:r w:rsidR="00261DCA" w:rsidRPr="002219C9">
          <w:rPr>
            <w:rStyle w:val="Hyperlink"/>
            <w:noProof/>
          </w:rPr>
          <w:t>4.7.1.1. Initial State of Swelling</w:t>
        </w:r>
        <w:r w:rsidR="00261DCA">
          <w:rPr>
            <w:noProof/>
            <w:webHidden/>
          </w:rPr>
          <w:tab/>
        </w:r>
        <w:r w:rsidR="00261DCA">
          <w:rPr>
            <w:noProof/>
            <w:webHidden/>
          </w:rPr>
          <w:fldChar w:fldCharType="begin"/>
        </w:r>
        <w:r w:rsidR="00261DCA">
          <w:rPr>
            <w:noProof/>
            <w:webHidden/>
          </w:rPr>
          <w:instrText xml:space="preserve"> PAGEREF _Toc407975043 \h </w:instrText>
        </w:r>
        <w:r w:rsidR="00261DCA">
          <w:rPr>
            <w:noProof/>
            <w:webHidden/>
          </w:rPr>
        </w:r>
        <w:r w:rsidR="00261DCA">
          <w:rPr>
            <w:noProof/>
            <w:webHidden/>
          </w:rPr>
          <w:fldChar w:fldCharType="separate"/>
        </w:r>
        <w:r w:rsidR="008B6DD4">
          <w:rPr>
            <w:noProof/>
            <w:webHidden/>
          </w:rPr>
          <w:t>184</w:t>
        </w:r>
        <w:r w:rsidR="00261DCA">
          <w:rPr>
            <w:noProof/>
            <w:webHidden/>
          </w:rPr>
          <w:fldChar w:fldCharType="end"/>
        </w:r>
      </w:hyperlink>
    </w:p>
    <w:p w14:paraId="47562308"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4" w:history="1">
        <w:r w:rsidR="00261DCA" w:rsidRPr="002219C9">
          <w:rPr>
            <w:rStyle w:val="Hyperlink"/>
            <w:noProof/>
          </w:rPr>
          <w:t>4.7.1.2. Prescribed Boundary Conditions</w:t>
        </w:r>
        <w:r w:rsidR="00261DCA">
          <w:rPr>
            <w:noProof/>
            <w:webHidden/>
          </w:rPr>
          <w:tab/>
        </w:r>
        <w:r w:rsidR="00261DCA">
          <w:rPr>
            <w:noProof/>
            <w:webHidden/>
          </w:rPr>
          <w:fldChar w:fldCharType="begin"/>
        </w:r>
        <w:r w:rsidR="00261DCA">
          <w:rPr>
            <w:noProof/>
            <w:webHidden/>
          </w:rPr>
          <w:instrText xml:space="preserve"> PAGEREF _Toc407975044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4E8AB582"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5" w:history="1">
        <w:r w:rsidR="00261DCA" w:rsidRPr="002219C9">
          <w:rPr>
            <w:rStyle w:val="Hyperlink"/>
            <w:noProof/>
          </w:rPr>
          <w:t>4.7.1.3. Prescribed Initial Conditions</w:t>
        </w:r>
        <w:r w:rsidR="00261DCA">
          <w:rPr>
            <w:noProof/>
            <w:webHidden/>
          </w:rPr>
          <w:tab/>
        </w:r>
        <w:r w:rsidR="00261DCA">
          <w:rPr>
            <w:noProof/>
            <w:webHidden/>
          </w:rPr>
          <w:fldChar w:fldCharType="begin"/>
        </w:r>
        <w:r w:rsidR="00261DCA">
          <w:rPr>
            <w:noProof/>
            <w:webHidden/>
          </w:rPr>
          <w:instrText xml:space="preserve"> PAGEREF _Toc407975045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3A6220A2"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6" w:history="1">
        <w:r w:rsidR="00261DCA" w:rsidRPr="002219C9">
          <w:rPr>
            <w:rStyle w:val="Hyperlink"/>
            <w:noProof/>
          </w:rPr>
          <w:t>4.7.1.4. Prescribed Effective Solute Flux</w:t>
        </w:r>
        <w:r w:rsidR="00261DCA">
          <w:rPr>
            <w:noProof/>
            <w:webHidden/>
          </w:rPr>
          <w:tab/>
        </w:r>
        <w:r w:rsidR="00261DCA">
          <w:rPr>
            <w:noProof/>
            <w:webHidden/>
          </w:rPr>
          <w:fldChar w:fldCharType="begin"/>
        </w:r>
        <w:r w:rsidR="00261DCA">
          <w:rPr>
            <w:noProof/>
            <w:webHidden/>
          </w:rPr>
          <w:instrText xml:space="preserve"> PAGEREF _Toc407975046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618AA99C"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7" w:history="1">
        <w:r w:rsidR="00261DCA" w:rsidRPr="002219C9">
          <w:rPr>
            <w:rStyle w:val="Hyperlink"/>
            <w:noProof/>
          </w:rPr>
          <w:t>4.7.1.5. Prescribed Electric Current Density</w:t>
        </w:r>
        <w:r w:rsidR="00261DCA">
          <w:rPr>
            <w:noProof/>
            <w:webHidden/>
          </w:rPr>
          <w:tab/>
        </w:r>
        <w:r w:rsidR="00261DCA">
          <w:rPr>
            <w:noProof/>
            <w:webHidden/>
          </w:rPr>
          <w:fldChar w:fldCharType="begin"/>
        </w:r>
        <w:r w:rsidR="00261DCA">
          <w:rPr>
            <w:noProof/>
            <w:webHidden/>
          </w:rPr>
          <w:instrText xml:space="preserve"> PAGEREF _Toc407975047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1F99BFC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48" w:history="1">
        <w:r w:rsidR="00261DCA" w:rsidRPr="002219C9">
          <w:rPr>
            <w:rStyle w:val="Hyperlink"/>
            <w:noProof/>
          </w:rPr>
          <w:t>4.7.1.6. Electrical Grounding</w:t>
        </w:r>
        <w:r w:rsidR="00261DCA">
          <w:rPr>
            <w:noProof/>
            <w:webHidden/>
          </w:rPr>
          <w:tab/>
        </w:r>
        <w:r w:rsidR="00261DCA">
          <w:rPr>
            <w:noProof/>
            <w:webHidden/>
          </w:rPr>
          <w:fldChar w:fldCharType="begin"/>
        </w:r>
        <w:r w:rsidR="00261DCA">
          <w:rPr>
            <w:noProof/>
            <w:webHidden/>
          </w:rPr>
          <w:instrText xml:space="preserve"> PAGEREF _Toc407975048 \h </w:instrText>
        </w:r>
        <w:r w:rsidR="00261DCA">
          <w:rPr>
            <w:noProof/>
            <w:webHidden/>
          </w:rPr>
        </w:r>
        <w:r w:rsidR="00261DCA">
          <w:rPr>
            <w:noProof/>
            <w:webHidden/>
          </w:rPr>
          <w:fldChar w:fldCharType="separate"/>
        </w:r>
        <w:r w:rsidR="008B6DD4">
          <w:rPr>
            <w:noProof/>
            <w:webHidden/>
          </w:rPr>
          <w:t>186</w:t>
        </w:r>
        <w:r w:rsidR="00261DCA">
          <w:rPr>
            <w:noProof/>
            <w:webHidden/>
          </w:rPr>
          <w:fldChar w:fldCharType="end"/>
        </w:r>
      </w:hyperlink>
    </w:p>
    <w:p w14:paraId="68601E8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49" w:history="1">
        <w:r w:rsidR="00261DCA" w:rsidRPr="002219C9">
          <w:rPr>
            <w:rStyle w:val="Hyperlink"/>
            <w:noProof/>
          </w:rPr>
          <w:t>4.7.2. General Specification of Multiphasic Materials</w:t>
        </w:r>
        <w:r w:rsidR="00261DCA">
          <w:rPr>
            <w:noProof/>
            <w:webHidden/>
          </w:rPr>
          <w:tab/>
        </w:r>
        <w:r w:rsidR="00261DCA">
          <w:rPr>
            <w:noProof/>
            <w:webHidden/>
          </w:rPr>
          <w:fldChar w:fldCharType="begin"/>
        </w:r>
        <w:r w:rsidR="00261DCA">
          <w:rPr>
            <w:noProof/>
            <w:webHidden/>
          </w:rPr>
          <w:instrText xml:space="preserve"> PAGEREF _Toc407975049 \h </w:instrText>
        </w:r>
        <w:r w:rsidR="00261DCA">
          <w:rPr>
            <w:noProof/>
            <w:webHidden/>
          </w:rPr>
        </w:r>
        <w:r w:rsidR="00261DCA">
          <w:rPr>
            <w:noProof/>
            <w:webHidden/>
          </w:rPr>
          <w:fldChar w:fldCharType="separate"/>
        </w:r>
        <w:r w:rsidR="008B6DD4">
          <w:rPr>
            <w:noProof/>
            <w:webHidden/>
          </w:rPr>
          <w:t>187</w:t>
        </w:r>
        <w:r w:rsidR="00261DCA">
          <w:rPr>
            <w:noProof/>
            <w:webHidden/>
          </w:rPr>
          <w:fldChar w:fldCharType="end"/>
        </w:r>
      </w:hyperlink>
    </w:p>
    <w:p w14:paraId="4A7FC89B"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50" w:history="1">
        <w:r w:rsidR="00261DCA" w:rsidRPr="002219C9">
          <w:rPr>
            <w:rStyle w:val="Hyperlink"/>
            <w:noProof/>
          </w:rPr>
          <w:t>4.7.3. Solvent Supply Materials</w:t>
        </w:r>
        <w:r w:rsidR="00261DCA">
          <w:rPr>
            <w:noProof/>
            <w:webHidden/>
          </w:rPr>
          <w:tab/>
        </w:r>
        <w:r w:rsidR="00261DCA">
          <w:rPr>
            <w:noProof/>
            <w:webHidden/>
          </w:rPr>
          <w:fldChar w:fldCharType="begin"/>
        </w:r>
        <w:r w:rsidR="00261DCA">
          <w:rPr>
            <w:noProof/>
            <w:webHidden/>
          </w:rPr>
          <w:instrText xml:space="preserve"> PAGEREF _Toc407975050 \h </w:instrText>
        </w:r>
        <w:r w:rsidR="00261DCA">
          <w:rPr>
            <w:noProof/>
            <w:webHidden/>
          </w:rPr>
        </w:r>
        <w:r w:rsidR="00261DCA">
          <w:rPr>
            <w:noProof/>
            <w:webHidden/>
          </w:rPr>
          <w:fldChar w:fldCharType="separate"/>
        </w:r>
        <w:r w:rsidR="008B6DD4">
          <w:rPr>
            <w:noProof/>
            <w:webHidden/>
          </w:rPr>
          <w:t>191</w:t>
        </w:r>
        <w:r w:rsidR="00261DCA">
          <w:rPr>
            <w:noProof/>
            <w:webHidden/>
          </w:rPr>
          <w:fldChar w:fldCharType="end"/>
        </w:r>
      </w:hyperlink>
    </w:p>
    <w:p w14:paraId="233FB88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51" w:history="1">
        <w:r w:rsidR="00261DCA" w:rsidRPr="002219C9">
          <w:rPr>
            <w:rStyle w:val="Hyperlink"/>
            <w:noProof/>
          </w:rPr>
          <w:t>4.7.3.1. Starling Equation</w:t>
        </w:r>
        <w:r w:rsidR="00261DCA">
          <w:rPr>
            <w:noProof/>
            <w:webHidden/>
          </w:rPr>
          <w:tab/>
        </w:r>
        <w:r w:rsidR="00261DCA">
          <w:rPr>
            <w:noProof/>
            <w:webHidden/>
          </w:rPr>
          <w:fldChar w:fldCharType="begin"/>
        </w:r>
        <w:r w:rsidR="00261DCA">
          <w:rPr>
            <w:noProof/>
            <w:webHidden/>
          </w:rPr>
          <w:instrText xml:space="preserve"> PAGEREF _Toc407975051 \h </w:instrText>
        </w:r>
        <w:r w:rsidR="00261DCA">
          <w:rPr>
            <w:noProof/>
            <w:webHidden/>
          </w:rPr>
        </w:r>
        <w:r w:rsidR="00261DCA">
          <w:rPr>
            <w:noProof/>
            <w:webHidden/>
          </w:rPr>
          <w:fldChar w:fldCharType="separate"/>
        </w:r>
        <w:r w:rsidR="008B6DD4">
          <w:rPr>
            <w:noProof/>
            <w:webHidden/>
          </w:rPr>
          <w:t>192</w:t>
        </w:r>
        <w:r w:rsidR="00261DCA">
          <w:rPr>
            <w:noProof/>
            <w:webHidden/>
          </w:rPr>
          <w:fldChar w:fldCharType="end"/>
        </w:r>
      </w:hyperlink>
    </w:p>
    <w:p w14:paraId="5E97D5AF"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52" w:history="1">
        <w:r w:rsidR="00261DCA" w:rsidRPr="002219C9">
          <w:rPr>
            <w:rStyle w:val="Hyperlink"/>
            <w:noProof/>
          </w:rPr>
          <w:t>4.8. Chemical Reactions</w:t>
        </w:r>
        <w:r w:rsidR="00261DCA">
          <w:rPr>
            <w:noProof/>
            <w:webHidden/>
          </w:rPr>
          <w:tab/>
        </w:r>
        <w:r w:rsidR="00261DCA">
          <w:rPr>
            <w:noProof/>
            <w:webHidden/>
          </w:rPr>
          <w:fldChar w:fldCharType="begin"/>
        </w:r>
        <w:r w:rsidR="00261DCA">
          <w:rPr>
            <w:noProof/>
            <w:webHidden/>
          </w:rPr>
          <w:instrText xml:space="preserve"> PAGEREF _Toc407975052 \h </w:instrText>
        </w:r>
        <w:r w:rsidR="00261DCA">
          <w:rPr>
            <w:noProof/>
            <w:webHidden/>
          </w:rPr>
        </w:r>
        <w:r w:rsidR="00261DCA">
          <w:rPr>
            <w:noProof/>
            <w:webHidden/>
          </w:rPr>
          <w:fldChar w:fldCharType="separate"/>
        </w:r>
        <w:r w:rsidR="008B6DD4">
          <w:rPr>
            <w:noProof/>
            <w:webHidden/>
          </w:rPr>
          <w:t>193</w:t>
        </w:r>
        <w:r w:rsidR="00261DCA">
          <w:rPr>
            <w:noProof/>
            <w:webHidden/>
          </w:rPr>
          <w:fldChar w:fldCharType="end"/>
        </w:r>
      </w:hyperlink>
    </w:p>
    <w:p w14:paraId="01ED79F6"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53" w:history="1">
        <w:r w:rsidR="00261DCA" w:rsidRPr="002219C9">
          <w:rPr>
            <w:rStyle w:val="Hyperlink"/>
            <w:noProof/>
          </w:rPr>
          <w:t>4.8.1. Guidelines for Chemical Reaction Analyses</w:t>
        </w:r>
        <w:r w:rsidR="00261DCA">
          <w:rPr>
            <w:noProof/>
            <w:webHidden/>
          </w:rPr>
          <w:tab/>
        </w:r>
        <w:r w:rsidR="00261DCA">
          <w:rPr>
            <w:noProof/>
            <w:webHidden/>
          </w:rPr>
          <w:fldChar w:fldCharType="begin"/>
        </w:r>
        <w:r w:rsidR="00261DCA">
          <w:rPr>
            <w:noProof/>
            <w:webHidden/>
          </w:rPr>
          <w:instrText xml:space="preserve"> PAGEREF _Toc407975053 \h </w:instrText>
        </w:r>
        <w:r w:rsidR="00261DCA">
          <w:rPr>
            <w:noProof/>
            <w:webHidden/>
          </w:rPr>
        </w:r>
        <w:r w:rsidR="00261DCA">
          <w:rPr>
            <w:noProof/>
            <w:webHidden/>
          </w:rPr>
          <w:fldChar w:fldCharType="separate"/>
        </w:r>
        <w:r w:rsidR="008B6DD4">
          <w:rPr>
            <w:noProof/>
            <w:webHidden/>
          </w:rPr>
          <w:t>193</w:t>
        </w:r>
        <w:r w:rsidR="00261DCA">
          <w:rPr>
            <w:noProof/>
            <w:webHidden/>
          </w:rPr>
          <w:fldChar w:fldCharType="end"/>
        </w:r>
      </w:hyperlink>
    </w:p>
    <w:p w14:paraId="0E6C8E9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54" w:history="1">
        <w:r w:rsidR="00261DCA" w:rsidRPr="002219C9">
          <w:rPr>
            <w:rStyle w:val="Hyperlink"/>
            <w:noProof/>
          </w:rPr>
          <w:t>4.8.2. General Specification for Chemical Reactions</w:t>
        </w:r>
        <w:r w:rsidR="00261DCA">
          <w:rPr>
            <w:noProof/>
            <w:webHidden/>
          </w:rPr>
          <w:tab/>
        </w:r>
        <w:r w:rsidR="00261DCA">
          <w:rPr>
            <w:noProof/>
            <w:webHidden/>
          </w:rPr>
          <w:fldChar w:fldCharType="begin"/>
        </w:r>
        <w:r w:rsidR="00261DCA">
          <w:rPr>
            <w:noProof/>
            <w:webHidden/>
          </w:rPr>
          <w:instrText xml:space="preserve"> PAGEREF _Toc407975054 \h </w:instrText>
        </w:r>
        <w:r w:rsidR="00261DCA">
          <w:rPr>
            <w:noProof/>
            <w:webHidden/>
          </w:rPr>
        </w:r>
        <w:r w:rsidR="00261DCA">
          <w:rPr>
            <w:noProof/>
            <w:webHidden/>
          </w:rPr>
          <w:fldChar w:fldCharType="separate"/>
        </w:r>
        <w:r w:rsidR="008B6DD4">
          <w:rPr>
            <w:noProof/>
            <w:webHidden/>
          </w:rPr>
          <w:t>196</w:t>
        </w:r>
        <w:r w:rsidR="00261DCA">
          <w:rPr>
            <w:noProof/>
            <w:webHidden/>
          </w:rPr>
          <w:fldChar w:fldCharType="end"/>
        </w:r>
      </w:hyperlink>
    </w:p>
    <w:p w14:paraId="75A7D20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55" w:history="1">
        <w:r w:rsidR="00261DCA" w:rsidRPr="002219C9">
          <w:rPr>
            <w:rStyle w:val="Hyperlink"/>
            <w:noProof/>
          </w:rPr>
          <w:t>4.8.3. Chemical Reaction Materials</w:t>
        </w:r>
        <w:r w:rsidR="00261DCA">
          <w:rPr>
            <w:noProof/>
            <w:webHidden/>
          </w:rPr>
          <w:tab/>
        </w:r>
        <w:r w:rsidR="00261DCA">
          <w:rPr>
            <w:noProof/>
            <w:webHidden/>
          </w:rPr>
          <w:fldChar w:fldCharType="begin"/>
        </w:r>
        <w:r w:rsidR="00261DCA">
          <w:rPr>
            <w:noProof/>
            <w:webHidden/>
          </w:rPr>
          <w:instrText xml:space="preserve"> PAGEREF _Toc407975055 \h </w:instrText>
        </w:r>
        <w:r w:rsidR="00261DCA">
          <w:rPr>
            <w:noProof/>
            <w:webHidden/>
          </w:rPr>
        </w:r>
        <w:r w:rsidR="00261DCA">
          <w:rPr>
            <w:noProof/>
            <w:webHidden/>
          </w:rPr>
          <w:fldChar w:fldCharType="separate"/>
        </w:r>
        <w:r w:rsidR="008B6DD4">
          <w:rPr>
            <w:noProof/>
            <w:webHidden/>
          </w:rPr>
          <w:t>197</w:t>
        </w:r>
        <w:r w:rsidR="00261DCA">
          <w:rPr>
            <w:noProof/>
            <w:webHidden/>
          </w:rPr>
          <w:fldChar w:fldCharType="end"/>
        </w:r>
      </w:hyperlink>
    </w:p>
    <w:p w14:paraId="423097A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56" w:history="1">
        <w:r w:rsidR="00261DCA" w:rsidRPr="002219C9">
          <w:rPr>
            <w:rStyle w:val="Hyperlink"/>
            <w:noProof/>
          </w:rPr>
          <w:t>4.8.3.1. Law of Mass Action for Forward Reactions</w:t>
        </w:r>
        <w:r w:rsidR="00261DCA">
          <w:rPr>
            <w:noProof/>
            <w:webHidden/>
          </w:rPr>
          <w:tab/>
        </w:r>
        <w:r w:rsidR="00261DCA">
          <w:rPr>
            <w:noProof/>
            <w:webHidden/>
          </w:rPr>
          <w:fldChar w:fldCharType="begin"/>
        </w:r>
        <w:r w:rsidR="00261DCA">
          <w:rPr>
            <w:noProof/>
            <w:webHidden/>
          </w:rPr>
          <w:instrText xml:space="preserve"> PAGEREF _Toc407975056 \h </w:instrText>
        </w:r>
        <w:r w:rsidR="00261DCA">
          <w:rPr>
            <w:noProof/>
            <w:webHidden/>
          </w:rPr>
        </w:r>
        <w:r w:rsidR="00261DCA">
          <w:rPr>
            <w:noProof/>
            <w:webHidden/>
          </w:rPr>
          <w:fldChar w:fldCharType="separate"/>
        </w:r>
        <w:r w:rsidR="008B6DD4">
          <w:rPr>
            <w:noProof/>
            <w:webHidden/>
          </w:rPr>
          <w:t>197</w:t>
        </w:r>
        <w:r w:rsidR="00261DCA">
          <w:rPr>
            <w:noProof/>
            <w:webHidden/>
          </w:rPr>
          <w:fldChar w:fldCharType="end"/>
        </w:r>
      </w:hyperlink>
    </w:p>
    <w:p w14:paraId="5D37B8EA"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57" w:history="1">
        <w:r w:rsidR="00261DCA" w:rsidRPr="002219C9">
          <w:rPr>
            <w:rStyle w:val="Hyperlink"/>
            <w:noProof/>
          </w:rPr>
          <w:t>4.8.3.2. Law of Mass Action for Reversible Reactions</w:t>
        </w:r>
        <w:r w:rsidR="00261DCA">
          <w:rPr>
            <w:noProof/>
            <w:webHidden/>
          </w:rPr>
          <w:tab/>
        </w:r>
        <w:r w:rsidR="00261DCA">
          <w:rPr>
            <w:noProof/>
            <w:webHidden/>
          </w:rPr>
          <w:fldChar w:fldCharType="begin"/>
        </w:r>
        <w:r w:rsidR="00261DCA">
          <w:rPr>
            <w:noProof/>
            <w:webHidden/>
          </w:rPr>
          <w:instrText xml:space="preserve"> PAGEREF _Toc407975057 \h </w:instrText>
        </w:r>
        <w:r w:rsidR="00261DCA">
          <w:rPr>
            <w:noProof/>
            <w:webHidden/>
          </w:rPr>
        </w:r>
        <w:r w:rsidR="00261DCA">
          <w:rPr>
            <w:noProof/>
            <w:webHidden/>
          </w:rPr>
          <w:fldChar w:fldCharType="separate"/>
        </w:r>
        <w:r w:rsidR="008B6DD4">
          <w:rPr>
            <w:noProof/>
            <w:webHidden/>
          </w:rPr>
          <w:t>198</w:t>
        </w:r>
        <w:r w:rsidR="00261DCA">
          <w:rPr>
            <w:noProof/>
            <w:webHidden/>
          </w:rPr>
          <w:fldChar w:fldCharType="end"/>
        </w:r>
      </w:hyperlink>
    </w:p>
    <w:p w14:paraId="3DBDC68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58" w:history="1">
        <w:r w:rsidR="00261DCA" w:rsidRPr="002219C9">
          <w:rPr>
            <w:rStyle w:val="Hyperlink"/>
            <w:noProof/>
          </w:rPr>
          <w:t>4.8.3.3. Michaelis-Menten Reaction</w:t>
        </w:r>
        <w:r w:rsidR="00261DCA">
          <w:rPr>
            <w:noProof/>
            <w:webHidden/>
          </w:rPr>
          <w:tab/>
        </w:r>
        <w:r w:rsidR="00261DCA">
          <w:rPr>
            <w:noProof/>
            <w:webHidden/>
          </w:rPr>
          <w:fldChar w:fldCharType="begin"/>
        </w:r>
        <w:r w:rsidR="00261DCA">
          <w:rPr>
            <w:noProof/>
            <w:webHidden/>
          </w:rPr>
          <w:instrText xml:space="preserve"> PAGEREF _Toc407975058 \h </w:instrText>
        </w:r>
        <w:r w:rsidR="00261DCA">
          <w:rPr>
            <w:noProof/>
            <w:webHidden/>
          </w:rPr>
        </w:r>
        <w:r w:rsidR="00261DCA">
          <w:rPr>
            <w:noProof/>
            <w:webHidden/>
          </w:rPr>
          <w:fldChar w:fldCharType="separate"/>
        </w:r>
        <w:r w:rsidR="008B6DD4">
          <w:rPr>
            <w:noProof/>
            <w:webHidden/>
          </w:rPr>
          <w:t>199</w:t>
        </w:r>
        <w:r w:rsidR="00261DCA">
          <w:rPr>
            <w:noProof/>
            <w:webHidden/>
          </w:rPr>
          <w:fldChar w:fldCharType="end"/>
        </w:r>
      </w:hyperlink>
    </w:p>
    <w:p w14:paraId="3475AA2B"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59" w:history="1">
        <w:r w:rsidR="00261DCA" w:rsidRPr="002219C9">
          <w:rPr>
            <w:rStyle w:val="Hyperlink"/>
            <w:noProof/>
          </w:rPr>
          <w:t>4.8.4. Specific Reaction Rate Materials</w:t>
        </w:r>
        <w:r w:rsidR="00261DCA">
          <w:rPr>
            <w:noProof/>
            <w:webHidden/>
          </w:rPr>
          <w:tab/>
        </w:r>
        <w:r w:rsidR="00261DCA">
          <w:rPr>
            <w:noProof/>
            <w:webHidden/>
          </w:rPr>
          <w:fldChar w:fldCharType="begin"/>
        </w:r>
        <w:r w:rsidR="00261DCA">
          <w:rPr>
            <w:noProof/>
            <w:webHidden/>
          </w:rPr>
          <w:instrText xml:space="preserve"> PAGEREF _Toc407975059 \h </w:instrText>
        </w:r>
        <w:r w:rsidR="00261DCA">
          <w:rPr>
            <w:noProof/>
            <w:webHidden/>
          </w:rPr>
        </w:r>
        <w:r w:rsidR="00261DCA">
          <w:rPr>
            <w:noProof/>
            <w:webHidden/>
          </w:rPr>
          <w:fldChar w:fldCharType="separate"/>
        </w:r>
        <w:r w:rsidR="008B6DD4">
          <w:rPr>
            <w:noProof/>
            <w:webHidden/>
          </w:rPr>
          <w:t>200</w:t>
        </w:r>
        <w:r w:rsidR="00261DCA">
          <w:rPr>
            <w:noProof/>
            <w:webHidden/>
          </w:rPr>
          <w:fldChar w:fldCharType="end"/>
        </w:r>
      </w:hyperlink>
    </w:p>
    <w:p w14:paraId="210E02E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60" w:history="1">
        <w:r w:rsidR="00261DCA" w:rsidRPr="002219C9">
          <w:rPr>
            <w:rStyle w:val="Hyperlink"/>
            <w:noProof/>
          </w:rPr>
          <w:t>4.8.4.1. Constant Reaction Rate</w:t>
        </w:r>
        <w:r w:rsidR="00261DCA">
          <w:rPr>
            <w:noProof/>
            <w:webHidden/>
          </w:rPr>
          <w:tab/>
        </w:r>
        <w:r w:rsidR="00261DCA">
          <w:rPr>
            <w:noProof/>
            <w:webHidden/>
          </w:rPr>
          <w:fldChar w:fldCharType="begin"/>
        </w:r>
        <w:r w:rsidR="00261DCA">
          <w:rPr>
            <w:noProof/>
            <w:webHidden/>
          </w:rPr>
          <w:instrText xml:space="preserve"> PAGEREF _Toc407975060 \h </w:instrText>
        </w:r>
        <w:r w:rsidR="00261DCA">
          <w:rPr>
            <w:noProof/>
            <w:webHidden/>
          </w:rPr>
        </w:r>
        <w:r w:rsidR="00261DCA">
          <w:rPr>
            <w:noProof/>
            <w:webHidden/>
          </w:rPr>
          <w:fldChar w:fldCharType="separate"/>
        </w:r>
        <w:r w:rsidR="008B6DD4">
          <w:rPr>
            <w:noProof/>
            <w:webHidden/>
          </w:rPr>
          <w:t>201</w:t>
        </w:r>
        <w:r w:rsidR="00261DCA">
          <w:rPr>
            <w:noProof/>
            <w:webHidden/>
          </w:rPr>
          <w:fldChar w:fldCharType="end"/>
        </w:r>
      </w:hyperlink>
    </w:p>
    <w:p w14:paraId="3191EBC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61" w:history="1">
        <w:r w:rsidR="00261DCA" w:rsidRPr="002219C9">
          <w:rPr>
            <w:rStyle w:val="Hyperlink"/>
            <w:noProof/>
          </w:rPr>
          <w:t>4.8.4.2. Huiskes Reaction Rate</w:t>
        </w:r>
        <w:r w:rsidR="00261DCA">
          <w:rPr>
            <w:noProof/>
            <w:webHidden/>
          </w:rPr>
          <w:tab/>
        </w:r>
        <w:r w:rsidR="00261DCA">
          <w:rPr>
            <w:noProof/>
            <w:webHidden/>
          </w:rPr>
          <w:fldChar w:fldCharType="begin"/>
        </w:r>
        <w:r w:rsidR="00261DCA">
          <w:rPr>
            <w:noProof/>
            <w:webHidden/>
          </w:rPr>
          <w:instrText xml:space="preserve"> PAGEREF _Toc407975061 \h </w:instrText>
        </w:r>
        <w:r w:rsidR="00261DCA">
          <w:rPr>
            <w:noProof/>
            <w:webHidden/>
          </w:rPr>
        </w:r>
        <w:r w:rsidR="00261DCA">
          <w:rPr>
            <w:noProof/>
            <w:webHidden/>
          </w:rPr>
          <w:fldChar w:fldCharType="separate"/>
        </w:r>
        <w:r w:rsidR="008B6DD4">
          <w:rPr>
            <w:noProof/>
            <w:webHidden/>
          </w:rPr>
          <w:t>202</w:t>
        </w:r>
        <w:r w:rsidR="00261DCA">
          <w:rPr>
            <w:noProof/>
            <w:webHidden/>
          </w:rPr>
          <w:fldChar w:fldCharType="end"/>
        </w:r>
      </w:hyperlink>
    </w:p>
    <w:p w14:paraId="460EE9F0"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2" w:history="1">
        <w:r w:rsidR="00261DCA" w:rsidRPr="002219C9">
          <w:rPr>
            <w:rStyle w:val="Hyperlink"/>
            <w:noProof/>
          </w:rPr>
          <w:t>4.9. Rigid Body</w:t>
        </w:r>
        <w:r w:rsidR="00261DCA">
          <w:rPr>
            <w:noProof/>
            <w:webHidden/>
          </w:rPr>
          <w:tab/>
        </w:r>
        <w:r w:rsidR="00261DCA">
          <w:rPr>
            <w:noProof/>
            <w:webHidden/>
          </w:rPr>
          <w:fldChar w:fldCharType="begin"/>
        </w:r>
        <w:r w:rsidR="00261DCA">
          <w:rPr>
            <w:noProof/>
            <w:webHidden/>
          </w:rPr>
          <w:instrText xml:space="preserve"> PAGEREF _Toc407975062 \h </w:instrText>
        </w:r>
        <w:r w:rsidR="00261DCA">
          <w:rPr>
            <w:noProof/>
            <w:webHidden/>
          </w:rPr>
        </w:r>
        <w:r w:rsidR="00261DCA">
          <w:rPr>
            <w:noProof/>
            <w:webHidden/>
          </w:rPr>
          <w:fldChar w:fldCharType="separate"/>
        </w:r>
        <w:r w:rsidR="008B6DD4">
          <w:rPr>
            <w:noProof/>
            <w:webHidden/>
          </w:rPr>
          <w:t>203</w:t>
        </w:r>
        <w:r w:rsidR="00261DCA">
          <w:rPr>
            <w:noProof/>
            <w:webHidden/>
          </w:rPr>
          <w:fldChar w:fldCharType="end"/>
        </w:r>
      </w:hyperlink>
    </w:p>
    <w:p w14:paraId="45318251"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063" w:history="1">
        <w:r w:rsidR="00261DCA" w:rsidRPr="002219C9">
          <w:rPr>
            <w:rStyle w:val="Hyperlink"/>
            <w:noProof/>
          </w:rPr>
          <w:t>Chapter 5 Restart Input file</w:t>
        </w:r>
        <w:r w:rsidR="00261DCA">
          <w:rPr>
            <w:noProof/>
            <w:webHidden/>
          </w:rPr>
          <w:tab/>
        </w:r>
        <w:r w:rsidR="00261DCA">
          <w:rPr>
            <w:noProof/>
            <w:webHidden/>
          </w:rPr>
          <w:fldChar w:fldCharType="begin"/>
        </w:r>
        <w:r w:rsidR="00261DCA">
          <w:rPr>
            <w:noProof/>
            <w:webHidden/>
          </w:rPr>
          <w:instrText xml:space="preserve"> PAGEREF _Toc407975063 \h </w:instrText>
        </w:r>
        <w:r w:rsidR="00261DCA">
          <w:rPr>
            <w:noProof/>
            <w:webHidden/>
          </w:rPr>
        </w:r>
        <w:r w:rsidR="00261DCA">
          <w:rPr>
            <w:noProof/>
            <w:webHidden/>
          </w:rPr>
          <w:fldChar w:fldCharType="separate"/>
        </w:r>
        <w:r w:rsidR="008B6DD4">
          <w:rPr>
            <w:noProof/>
            <w:webHidden/>
          </w:rPr>
          <w:t>204</w:t>
        </w:r>
        <w:r w:rsidR="00261DCA">
          <w:rPr>
            <w:noProof/>
            <w:webHidden/>
          </w:rPr>
          <w:fldChar w:fldCharType="end"/>
        </w:r>
      </w:hyperlink>
    </w:p>
    <w:p w14:paraId="17612702"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4" w:history="1">
        <w:r w:rsidR="00261DCA" w:rsidRPr="002219C9">
          <w:rPr>
            <w:rStyle w:val="Hyperlink"/>
            <w:noProof/>
          </w:rPr>
          <w:t>5.1. The Archive Section</w:t>
        </w:r>
        <w:r w:rsidR="00261DCA">
          <w:rPr>
            <w:noProof/>
            <w:webHidden/>
          </w:rPr>
          <w:tab/>
        </w:r>
        <w:r w:rsidR="00261DCA">
          <w:rPr>
            <w:noProof/>
            <w:webHidden/>
          </w:rPr>
          <w:fldChar w:fldCharType="begin"/>
        </w:r>
        <w:r w:rsidR="00261DCA">
          <w:rPr>
            <w:noProof/>
            <w:webHidden/>
          </w:rPr>
          <w:instrText xml:space="preserve"> PAGEREF _Toc407975064 \h </w:instrText>
        </w:r>
        <w:r w:rsidR="00261DCA">
          <w:rPr>
            <w:noProof/>
            <w:webHidden/>
          </w:rPr>
        </w:r>
        <w:r w:rsidR="00261DCA">
          <w:rPr>
            <w:noProof/>
            <w:webHidden/>
          </w:rPr>
          <w:fldChar w:fldCharType="separate"/>
        </w:r>
        <w:r w:rsidR="008B6DD4">
          <w:rPr>
            <w:noProof/>
            <w:webHidden/>
          </w:rPr>
          <w:t>204</w:t>
        </w:r>
        <w:r w:rsidR="00261DCA">
          <w:rPr>
            <w:noProof/>
            <w:webHidden/>
          </w:rPr>
          <w:fldChar w:fldCharType="end"/>
        </w:r>
      </w:hyperlink>
    </w:p>
    <w:p w14:paraId="05223971"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5" w:history="1">
        <w:r w:rsidR="00261DCA" w:rsidRPr="002219C9">
          <w:rPr>
            <w:rStyle w:val="Hyperlink"/>
            <w:noProof/>
          </w:rPr>
          <w:t>5.2. The Control Section</w:t>
        </w:r>
        <w:r w:rsidR="00261DCA">
          <w:rPr>
            <w:noProof/>
            <w:webHidden/>
          </w:rPr>
          <w:tab/>
        </w:r>
        <w:r w:rsidR="00261DCA">
          <w:rPr>
            <w:noProof/>
            <w:webHidden/>
          </w:rPr>
          <w:fldChar w:fldCharType="begin"/>
        </w:r>
        <w:r w:rsidR="00261DCA">
          <w:rPr>
            <w:noProof/>
            <w:webHidden/>
          </w:rPr>
          <w:instrText xml:space="preserve"> PAGEREF _Toc407975065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0D0262FE"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6" w:history="1">
        <w:r w:rsidR="00261DCA" w:rsidRPr="002219C9">
          <w:rPr>
            <w:rStyle w:val="Hyperlink"/>
            <w:noProof/>
          </w:rPr>
          <w:t>5.3. The LoadData Section</w:t>
        </w:r>
        <w:r w:rsidR="00261DCA">
          <w:rPr>
            <w:noProof/>
            <w:webHidden/>
          </w:rPr>
          <w:tab/>
        </w:r>
        <w:r w:rsidR="00261DCA">
          <w:rPr>
            <w:noProof/>
            <w:webHidden/>
          </w:rPr>
          <w:fldChar w:fldCharType="begin"/>
        </w:r>
        <w:r w:rsidR="00261DCA">
          <w:rPr>
            <w:noProof/>
            <w:webHidden/>
          </w:rPr>
          <w:instrText xml:space="preserve"> PAGEREF _Toc407975066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2F9C73EE"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7" w:history="1">
        <w:r w:rsidR="00261DCA" w:rsidRPr="002219C9">
          <w:rPr>
            <w:rStyle w:val="Hyperlink"/>
            <w:noProof/>
          </w:rPr>
          <w:t>5.4. Example</w:t>
        </w:r>
        <w:r w:rsidR="00261DCA">
          <w:rPr>
            <w:noProof/>
            <w:webHidden/>
          </w:rPr>
          <w:tab/>
        </w:r>
        <w:r w:rsidR="00261DCA">
          <w:rPr>
            <w:noProof/>
            <w:webHidden/>
          </w:rPr>
          <w:fldChar w:fldCharType="begin"/>
        </w:r>
        <w:r w:rsidR="00261DCA">
          <w:rPr>
            <w:noProof/>
            <w:webHidden/>
          </w:rPr>
          <w:instrText xml:space="preserve"> PAGEREF _Toc407975067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20183A25"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068" w:history="1">
        <w:r w:rsidR="00261DCA" w:rsidRPr="002219C9">
          <w:rPr>
            <w:rStyle w:val="Hyperlink"/>
            <w:noProof/>
          </w:rPr>
          <w:t>Chapter 6 Multi-step Analysis</w:t>
        </w:r>
        <w:r w:rsidR="00261DCA">
          <w:rPr>
            <w:noProof/>
            <w:webHidden/>
          </w:rPr>
          <w:tab/>
        </w:r>
        <w:r w:rsidR="00261DCA">
          <w:rPr>
            <w:noProof/>
            <w:webHidden/>
          </w:rPr>
          <w:fldChar w:fldCharType="begin"/>
        </w:r>
        <w:r w:rsidR="00261DCA">
          <w:rPr>
            <w:noProof/>
            <w:webHidden/>
          </w:rPr>
          <w:instrText xml:space="preserve"> PAGEREF _Toc407975068 \h </w:instrText>
        </w:r>
        <w:r w:rsidR="00261DCA">
          <w:rPr>
            <w:noProof/>
            <w:webHidden/>
          </w:rPr>
        </w:r>
        <w:r w:rsidR="00261DCA">
          <w:rPr>
            <w:noProof/>
            <w:webHidden/>
          </w:rPr>
          <w:fldChar w:fldCharType="separate"/>
        </w:r>
        <w:r w:rsidR="008B6DD4">
          <w:rPr>
            <w:noProof/>
            <w:webHidden/>
          </w:rPr>
          <w:t>206</w:t>
        </w:r>
        <w:r w:rsidR="00261DCA">
          <w:rPr>
            <w:noProof/>
            <w:webHidden/>
          </w:rPr>
          <w:fldChar w:fldCharType="end"/>
        </w:r>
      </w:hyperlink>
    </w:p>
    <w:p w14:paraId="5C7B5842"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69" w:history="1">
        <w:r w:rsidR="00261DCA" w:rsidRPr="002219C9">
          <w:rPr>
            <w:rStyle w:val="Hyperlink"/>
            <w:noProof/>
          </w:rPr>
          <w:t>6.1. The Step Section</w:t>
        </w:r>
        <w:r w:rsidR="00261DCA">
          <w:rPr>
            <w:noProof/>
            <w:webHidden/>
          </w:rPr>
          <w:tab/>
        </w:r>
        <w:r w:rsidR="00261DCA">
          <w:rPr>
            <w:noProof/>
            <w:webHidden/>
          </w:rPr>
          <w:fldChar w:fldCharType="begin"/>
        </w:r>
        <w:r w:rsidR="00261DCA">
          <w:rPr>
            <w:noProof/>
            <w:webHidden/>
          </w:rPr>
          <w:instrText xml:space="preserve"> PAGEREF _Toc407975069 \h </w:instrText>
        </w:r>
        <w:r w:rsidR="00261DCA">
          <w:rPr>
            <w:noProof/>
            <w:webHidden/>
          </w:rPr>
        </w:r>
        <w:r w:rsidR="00261DCA">
          <w:rPr>
            <w:noProof/>
            <w:webHidden/>
          </w:rPr>
          <w:fldChar w:fldCharType="separate"/>
        </w:r>
        <w:r w:rsidR="008B6DD4">
          <w:rPr>
            <w:noProof/>
            <w:webHidden/>
          </w:rPr>
          <w:t>206</w:t>
        </w:r>
        <w:r w:rsidR="00261DCA">
          <w:rPr>
            <w:noProof/>
            <w:webHidden/>
          </w:rPr>
          <w:fldChar w:fldCharType="end"/>
        </w:r>
      </w:hyperlink>
    </w:p>
    <w:p w14:paraId="02F5CC6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0" w:history="1">
        <w:r w:rsidR="00261DCA" w:rsidRPr="002219C9">
          <w:rPr>
            <w:rStyle w:val="Hyperlink"/>
            <w:noProof/>
          </w:rPr>
          <w:t>6.1.1. Control Settings</w:t>
        </w:r>
        <w:r w:rsidR="00261DCA">
          <w:rPr>
            <w:noProof/>
            <w:webHidden/>
          </w:rPr>
          <w:tab/>
        </w:r>
        <w:r w:rsidR="00261DCA">
          <w:rPr>
            <w:noProof/>
            <w:webHidden/>
          </w:rPr>
          <w:fldChar w:fldCharType="begin"/>
        </w:r>
        <w:r w:rsidR="00261DCA">
          <w:rPr>
            <w:noProof/>
            <w:webHidden/>
          </w:rPr>
          <w:instrText xml:space="preserve"> PAGEREF _Toc407975070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2AAE1DA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1" w:history="1">
        <w:r w:rsidR="00261DCA" w:rsidRPr="002219C9">
          <w:rPr>
            <w:rStyle w:val="Hyperlink"/>
            <w:noProof/>
          </w:rPr>
          <w:t>6.1.2. Boundary Conditions</w:t>
        </w:r>
        <w:r w:rsidR="00261DCA">
          <w:rPr>
            <w:noProof/>
            <w:webHidden/>
          </w:rPr>
          <w:tab/>
        </w:r>
        <w:r w:rsidR="00261DCA">
          <w:rPr>
            <w:noProof/>
            <w:webHidden/>
          </w:rPr>
          <w:fldChar w:fldCharType="begin"/>
        </w:r>
        <w:r w:rsidR="00261DCA">
          <w:rPr>
            <w:noProof/>
            <w:webHidden/>
          </w:rPr>
          <w:instrText xml:space="preserve"> PAGEREF _Toc407975071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74B51C0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2" w:history="1">
        <w:r w:rsidR="00261DCA" w:rsidRPr="002219C9">
          <w:rPr>
            <w:rStyle w:val="Hyperlink"/>
            <w:noProof/>
          </w:rPr>
          <w:t>6.1.3. Relative Boundary Conditions</w:t>
        </w:r>
        <w:r w:rsidR="00261DCA">
          <w:rPr>
            <w:noProof/>
            <w:webHidden/>
          </w:rPr>
          <w:tab/>
        </w:r>
        <w:r w:rsidR="00261DCA">
          <w:rPr>
            <w:noProof/>
            <w:webHidden/>
          </w:rPr>
          <w:fldChar w:fldCharType="begin"/>
        </w:r>
        <w:r w:rsidR="00261DCA">
          <w:rPr>
            <w:noProof/>
            <w:webHidden/>
          </w:rPr>
          <w:instrText xml:space="preserve"> PAGEREF _Toc407975072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630274B7"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73" w:history="1">
        <w:r w:rsidR="00261DCA" w:rsidRPr="002219C9">
          <w:rPr>
            <w:rStyle w:val="Hyperlink"/>
            <w:noProof/>
          </w:rPr>
          <w:t>6.2. An Example</w:t>
        </w:r>
        <w:r w:rsidR="00261DCA">
          <w:rPr>
            <w:noProof/>
            <w:webHidden/>
          </w:rPr>
          <w:tab/>
        </w:r>
        <w:r w:rsidR="00261DCA">
          <w:rPr>
            <w:noProof/>
            <w:webHidden/>
          </w:rPr>
          <w:fldChar w:fldCharType="begin"/>
        </w:r>
        <w:r w:rsidR="00261DCA">
          <w:rPr>
            <w:noProof/>
            <w:webHidden/>
          </w:rPr>
          <w:instrText xml:space="preserve"> PAGEREF _Toc407975073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704487B0"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074" w:history="1">
        <w:r w:rsidR="00261DCA" w:rsidRPr="002219C9">
          <w:rPr>
            <w:rStyle w:val="Hyperlink"/>
            <w:noProof/>
          </w:rPr>
          <w:t>Chapter 7 Parameter Optimization</w:t>
        </w:r>
        <w:r w:rsidR="00261DCA">
          <w:rPr>
            <w:noProof/>
            <w:webHidden/>
          </w:rPr>
          <w:tab/>
        </w:r>
        <w:r w:rsidR="00261DCA">
          <w:rPr>
            <w:noProof/>
            <w:webHidden/>
          </w:rPr>
          <w:fldChar w:fldCharType="begin"/>
        </w:r>
        <w:r w:rsidR="00261DCA">
          <w:rPr>
            <w:noProof/>
            <w:webHidden/>
          </w:rPr>
          <w:instrText xml:space="preserve"> PAGEREF _Toc407975074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10166AC5"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75" w:history="1">
        <w:r w:rsidR="00261DCA" w:rsidRPr="002219C9">
          <w:rPr>
            <w:rStyle w:val="Hyperlink"/>
            <w:noProof/>
          </w:rPr>
          <w:t>7.1. Optimization Input File</w:t>
        </w:r>
        <w:r w:rsidR="00261DCA">
          <w:rPr>
            <w:noProof/>
            <w:webHidden/>
          </w:rPr>
          <w:tab/>
        </w:r>
        <w:r w:rsidR="00261DCA">
          <w:rPr>
            <w:noProof/>
            <w:webHidden/>
          </w:rPr>
          <w:fldChar w:fldCharType="begin"/>
        </w:r>
        <w:r w:rsidR="00261DCA">
          <w:rPr>
            <w:noProof/>
            <w:webHidden/>
          </w:rPr>
          <w:instrText xml:space="preserve"> PAGEREF _Toc407975075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470AB68C"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6" w:history="1">
        <w:r w:rsidR="00261DCA" w:rsidRPr="002219C9">
          <w:rPr>
            <w:rStyle w:val="Hyperlink"/>
            <w:noProof/>
          </w:rPr>
          <w:t>7.1.1. Model Section</w:t>
        </w:r>
        <w:r w:rsidR="00261DCA">
          <w:rPr>
            <w:noProof/>
            <w:webHidden/>
          </w:rPr>
          <w:tab/>
        </w:r>
        <w:r w:rsidR="00261DCA">
          <w:rPr>
            <w:noProof/>
            <w:webHidden/>
          </w:rPr>
          <w:fldChar w:fldCharType="begin"/>
        </w:r>
        <w:r w:rsidR="00261DCA">
          <w:rPr>
            <w:noProof/>
            <w:webHidden/>
          </w:rPr>
          <w:instrText xml:space="preserve"> PAGEREF _Toc407975076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0109EE6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7" w:history="1">
        <w:r w:rsidR="00261DCA" w:rsidRPr="002219C9">
          <w:rPr>
            <w:rStyle w:val="Hyperlink"/>
            <w:noProof/>
          </w:rPr>
          <w:t>7.1.2. Options Section</w:t>
        </w:r>
        <w:r w:rsidR="00261DCA">
          <w:rPr>
            <w:noProof/>
            <w:webHidden/>
          </w:rPr>
          <w:tab/>
        </w:r>
        <w:r w:rsidR="00261DCA">
          <w:rPr>
            <w:noProof/>
            <w:webHidden/>
          </w:rPr>
          <w:fldChar w:fldCharType="begin"/>
        </w:r>
        <w:r w:rsidR="00261DCA">
          <w:rPr>
            <w:noProof/>
            <w:webHidden/>
          </w:rPr>
          <w:instrText xml:space="preserve"> PAGEREF _Toc407975077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750CB611"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8" w:history="1">
        <w:r w:rsidR="00261DCA" w:rsidRPr="002219C9">
          <w:rPr>
            <w:rStyle w:val="Hyperlink"/>
            <w:noProof/>
          </w:rPr>
          <w:t>7.1.3. Function Section</w:t>
        </w:r>
        <w:r w:rsidR="00261DCA">
          <w:rPr>
            <w:noProof/>
            <w:webHidden/>
          </w:rPr>
          <w:tab/>
        </w:r>
        <w:r w:rsidR="00261DCA">
          <w:rPr>
            <w:noProof/>
            <w:webHidden/>
          </w:rPr>
          <w:fldChar w:fldCharType="begin"/>
        </w:r>
        <w:r w:rsidR="00261DCA">
          <w:rPr>
            <w:noProof/>
            <w:webHidden/>
          </w:rPr>
          <w:instrText xml:space="preserve"> PAGEREF _Toc407975078 \h </w:instrText>
        </w:r>
        <w:r w:rsidR="00261DCA">
          <w:rPr>
            <w:noProof/>
            <w:webHidden/>
          </w:rPr>
        </w:r>
        <w:r w:rsidR="00261DCA">
          <w:rPr>
            <w:noProof/>
            <w:webHidden/>
          </w:rPr>
          <w:fldChar w:fldCharType="separate"/>
        </w:r>
        <w:r w:rsidR="008B6DD4">
          <w:rPr>
            <w:noProof/>
            <w:webHidden/>
          </w:rPr>
          <w:t>212</w:t>
        </w:r>
        <w:r w:rsidR="00261DCA">
          <w:rPr>
            <w:noProof/>
            <w:webHidden/>
          </w:rPr>
          <w:fldChar w:fldCharType="end"/>
        </w:r>
      </w:hyperlink>
    </w:p>
    <w:p w14:paraId="03B1AEA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79" w:history="1">
        <w:r w:rsidR="00261DCA" w:rsidRPr="002219C9">
          <w:rPr>
            <w:rStyle w:val="Hyperlink"/>
            <w:noProof/>
          </w:rPr>
          <w:t>7.1.4. Parameters Section</w:t>
        </w:r>
        <w:r w:rsidR="00261DCA">
          <w:rPr>
            <w:noProof/>
            <w:webHidden/>
          </w:rPr>
          <w:tab/>
        </w:r>
        <w:r w:rsidR="00261DCA">
          <w:rPr>
            <w:noProof/>
            <w:webHidden/>
          </w:rPr>
          <w:fldChar w:fldCharType="begin"/>
        </w:r>
        <w:r w:rsidR="00261DCA">
          <w:rPr>
            <w:noProof/>
            <w:webHidden/>
          </w:rPr>
          <w:instrText xml:space="preserve"> PAGEREF _Toc407975079 \h </w:instrText>
        </w:r>
        <w:r w:rsidR="00261DCA">
          <w:rPr>
            <w:noProof/>
            <w:webHidden/>
          </w:rPr>
        </w:r>
        <w:r w:rsidR="00261DCA">
          <w:rPr>
            <w:noProof/>
            <w:webHidden/>
          </w:rPr>
          <w:fldChar w:fldCharType="separate"/>
        </w:r>
        <w:r w:rsidR="008B6DD4">
          <w:rPr>
            <w:noProof/>
            <w:webHidden/>
          </w:rPr>
          <w:t>212</w:t>
        </w:r>
        <w:r w:rsidR="00261DCA">
          <w:rPr>
            <w:noProof/>
            <w:webHidden/>
          </w:rPr>
          <w:fldChar w:fldCharType="end"/>
        </w:r>
      </w:hyperlink>
    </w:p>
    <w:p w14:paraId="52860114"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80" w:history="1">
        <w:r w:rsidR="00261DCA" w:rsidRPr="002219C9">
          <w:rPr>
            <w:rStyle w:val="Hyperlink"/>
            <w:noProof/>
          </w:rPr>
          <w:t>7.1.5. Constraints Section</w:t>
        </w:r>
        <w:r w:rsidR="00261DCA">
          <w:rPr>
            <w:noProof/>
            <w:webHidden/>
          </w:rPr>
          <w:tab/>
        </w:r>
        <w:r w:rsidR="00261DCA">
          <w:rPr>
            <w:noProof/>
            <w:webHidden/>
          </w:rPr>
          <w:fldChar w:fldCharType="begin"/>
        </w:r>
        <w:r w:rsidR="00261DCA">
          <w:rPr>
            <w:noProof/>
            <w:webHidden/>
          </w:rPr>
          <w:instrText xml:space="preserve"> PAGEREF _Toc407975080 \h </w:instrText>
        </w:r>
        <w:r w:rsidR="00261DCA">
          <w:rPr>
            <w:noProof/>
            <w:webHidden/>
          </w:rPr>
        </w:r>
        <w:r w:rsidR="00261DCA">
          <w:rPr>
            <w:noProof/>
            <w:webHidden/>
          </w:rPr>
          <w:fldChar w:fldCharType="separate"/>
        </w:r>
        <w:r w:rsidR="008B6DD4">
          <w:rPr>
            <w:noProof/>
            <w:webHidden/>
          </w:rPr>
          <w:t>214</w:t>
        </w:r>
        <w:r w:rsidR="00261DCA">
          <w:rPr>
            <w:noProof/>
            <w:webHidden/>
          </w:rPr>
          <w:fldChar w:fldCharType="end"/>
        </w:r>
      </w:hyperlink>
    </w:p>
    <w:p w14:paraId="79E42FE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81" w:history="1">
        <w:r w:rsidR="00261DCA" w:rsidRPr="002219C9">
          <w:rPr>
            <w:rStyle w:val="Hyperlink"/>
            <w:noProof/>
          </w:rPr>
          <w:t>7.1.6. Load Data Section</w:t>
        </w:r>
        <w:r w:rsidR="00261DCA">
          <w:rPr>
            <w:noProof/>
            <w:webHidden/>
          </w:rPr>
          <w:tab/>
        </w:r>
        <w:r w:rsidR="00261DCA">
          <w:rPr>
            <w:noProof/>
            <w:webHidden/>
          </w:rPr>
          <w:fldChar w:fldCharType="begin"/>
        </w:r>
        <w:r w:rsidR="00261DCA">
          <w:rPr>
            <w:noProof/>
            <w:webHidden/>
          </w:rPr>
          <w:instrText xml:space="preserve"> PAGEREF _Toc407975081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420DE637"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82" w:history="1">
        <w:r w:rsidR="00261DCA" w:rsidRPr="002219C9">
          <w:rPr>
            <w:rStyle w:val="Hyperlink"/>
            <w:noProof/>
          </w:rPr>
          <w:t>7.2. Running a Parameter Optimization</w:t>
        </w:r>
        <w:r w:rsidR="00261DCA">
          <w:rPr>
            <w:noProof/>
            <w:webHidden/>
          </w:rPr>
          <w:tab/>
        </w:r>
        <w:r w:rsidR="00261DCA">
          <w:rPr>
            <w:noProof/>
            <w:webHidden/>
          </w:rPr>
          <w:fldChar w:fldCharType="begin"/>
        </w:r>
        <w:r w:rsidR="00261DCA">
          <w:rPr>
            <w:noProof/>
            <w:webHidden/>
          </w:rPr>
          <w:instrText xml:space="preserve"> PAGEREF _Toc407975082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2A45A239"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83" w:history="1">
        <w:r w:rsidR="00261DCA" w:rsidRPr="002219C9">
          <w:rPr>
            <w:rStyle w:val="Hyperlink"/>
            <w:noProof/>
          </w:rPr>
          <w:t>7.3. An Example Input File</w:t>
        </w:r>
        <w:r w:rsidR="00261DCA">
          <w:rPr>
            <w:noProof/>
            <w:webHidden/>
          </w:rPr>
          <w:tab/>
        </w:r>
        <w:r w:rsidR="00261DCA">
          <w:rPr>
            <w:noProof/>
            <w:webHidden/>
          </w:rPr>
          <w:fldChar w:fldCharType="begin"/>
        </w:r>
        <w:r w:rsidR="00261DCA">
          <w:rPr>
            <w:noProof/>
            <w:webHidden/>
          </w:rPr>
          <w:instrText xml:space="preserve"> PAGEREF _Toc407975083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4C6D412B"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084" w:history="1">
        <w:r w:rsidR="00261DCA" w:rsidRPr="002219C9">
          <w:rPr>
            <w:rStyle w:val="Hyperlink"/>
            <w:noProof/>
          </w:rPr>
          <w:t>Chapter 8 Troubleshooting</w:t>
        </w:r>
        <w:r w:rsidR="00261DCA">
          <w:rPr>
            <w:noProof/>
            <w:webHidden/>
          </w:rPr>
          <w:tab/>
        </w:r>
        <w:r w:rsidR="00261DCA">
          <w:rPr>
            <w:noProof/>
            <w:webHidden/>
          </w:rPr>
          <w:fldChar w:fldCharType="begin"/>
        </w:r>
        <w:r w:rsidR="00261DCA">
          <w:rPr>
            <w:noProof/>
            <w:webHidden/>
          </w:rPr>
          <w:instrText xml:space="preserve"> PAGEREF _Toc407975084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1669EE02"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85" w:history="1">
        <w:r w:rsidR="00261DCA" w:rsidRPr="002219C9">
          <w:rPr>
            <w:rStyle w:val="Hyperlink"/>
            <w:noProof/>
          </w:rPr>
          <w:t>8.1. Before You Run Your Model</w:t>
        </w:r>
        <w:r w:rsidR="00261DCA">
          <w:rPr>
            <w:noProof/>
            <w:webHidden/>
          </w:rPr>
          <w:tab/>
        </w:r>
        <w:r w:rsidR="00261DCA">
          <w:rPr>
            <w:noProof/>
            <w:webHidden/>
          </w:rPr>
          <w:fldChar w:fldCharType="begin"/>
        </w:r>
        <w:r w:rsidR="00261DCA">
          <w:rPr>
            <w:noProof/>
            <w:webHidden/>
          </w:rPr>
          <w:instrText xml:space="preserve"> PAGEREF _Toc407975085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78DC7EF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86" w:history="1">
        <w:r w:rsidR="00261DCA" w:rsidRPr="002219C9">
          <w:rPr>
            <w:rStyle w:val="Hyperlink"/>
            <w:noProof/>
          </w:rPr>
          <w:t>8.1.1. The Finite Element Mesh</w:t>
        </w:r>
        <w:r w:rsidR="00261DCA">
          <w:rPr>
            <w:noProof/>
            <w:webHidden/>
          </w:rPr>
          <w:tab/>
        </w:r>
        <w:r w:rsidR="00261DCA">
          <w:rPr>
            <w:noProof/>
            <w:webHidden/>
          </w:rPr>
          <w:fldChar w:fldCharType="begin"/>
        </w:r>
        <w:r w:rsidR="00261DCA">
          <w:rPr>
            <w:noProof/>
            <w:webHidden/>
          </w:rPr>
          <w:instrText xml:space="preserve"> PAGEREF _Toc407975086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3DFFCB6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87" w:history="1">
        <w:r w:rsidR="00261DCA" w:rsidRPr="002219C9">
          <w:rPr>
            <w:rStyle w:val="Hyperlink"/>
            <w:noProof/>
          </w:rPr>
          <w:t>8.1.2. Materials</w:t>
        </w:r>
        <w:r w:rsidR="00261DCA">
          <w:rPr>
            <w:noProof/>
            <w:webHidden/>
          </w:rPr>
          <w:tab/>
        </w:r>
        <w:r w:rsidR="00261DCA">
          <w:rPr>
            <w:noProof/>
            <w:webHidden/>
          </w:rPr>
          <w:fldChar w:fldCharType="begin"/>
        </w:r>
        <w:r w:rsidR="00261DCA">
          <w:rPr>
            <w:noProof/>
            <w:webHidden/>
          </w:rPr>
          <w:instrText xml:space="preserve"> PAGEREF _Toc407975087 \h </w:instrText>
        </w:r>
        <w:r w:rsidR="00261DCA">
          <w:rPr>
            <w:noProof/>
            <w:webHidden/>
          </w:rPr>
        </w:r>
        <w:r w:rsidR="00261DCA">
          <w:rPr>
            <w:noProof/>
            <w:webHidden/>
          </w:rPr>
          <w:fldChar w:fldCharType="separate"/>
        </w:r>
        <w:r w:rsidR="008B6DD4">
          <w:rPr>
            <w:noProof/>
            <w:webHidden/>
          </w:rPr>
          <w:t>218</w:t>
        </w:r>
        <w:r w:rsidR="00261DCA">
          <w:rPr>
            <w:noProof/>
            <w:webHidden/>
          </w:rPr>
          <w:fldChar w:fldCharType="end"/>
        </w:r>
      </w:hyperlink>
    </w:p>
    <w:p w14:paraId="192C24FD"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88" w:history="1">
        <w:r w:rsidR="00261DCA" w:rsidRPr="002219C9">
          <w:rPr>
            <w:rStyle w:val="Hyperlink"/>
            <w:noProof/>
          </w:rPr>
          <w:t>8.1.3. Boundary Conditions</w:t>
        </w:r>
        <w:r w:rsidR="00261DCA">
          <w:rPr>
            <w:noProof/>
            <w:webHidden/>
          </w:rPr>
          <w:tab/>
        </w:r>
        <w:r w:rsidR="00261DCA">
          <w:rPr>
            <w:noProof/>
            <w:webHidden/>
          </w:rPr>
          <w:fldChar w:fldCharType="begin"/>
        </w:r>
        <w:r w:rsidR="00261DCA">
          <w:rPr>
            <w:noProof/>
            <w:webHidden/>
          </w:rPr>
          <w:instrText xml:space="preserve"> PAGEREF _Toc407975088 \h </w:instrText>
        </w:r>
        <w:r w:rsidR="00261DCA">
          <w:rPr>
            <w:noProof/>
            <w:webHidden/>
          </w:rPr>
        </w:r>
        <w:r w:rsidR="00261DCA">
          <w:rPr>
            <w:noProof/>
            <w:webHidden/>
          </w:rPr>
          <w:fldChar w:fldCharType="separate"/>
        </w:r>
        <w:r w:rsidR="008B6DD4">
          <w:rPr>
            <w:noProof/>
            <w:webHidden/>
          </w:rPr>
          <w:t>218</w:t>
        </w:r>
        <w:r w:rsidR="00261DCA">
          <w:rPr>
            <w:noProof/>
            <w:webHidden/>
          </w:rPr>
          <w:fldChar w:fldCharType="end"/>
        </w:r>
      </w:hyperlink>
    </w:p>
    <w:p w14:paraId="4D93B23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89" w:history="1">
        <w:r w:rsidR="00261DCA" w:rsidRPr="002219C9">
          <w:rPr>
            <w:rStyle w:val="Hyperlink"/>
            <w:noProof/>
          </w:rPr>
          <w:t>8.2. Debugging a Model</w:t>
        </w:r>
        <w:r w:rsidR="00261DCA">
          <w:rPr>
            <w:noProof/>
            <w:webHidden/>
          </w:rPr>
          <w:tab/>
        </w:r>
        <w:r w:rsidR="00261DCA">
          <w:rPr>
            <w:noProof/>
            <w:webHidden/>
          </w:rPr>
          <w:fldChar w:fldCharType="begin"/>
        </w:r>
        <w:r w:rsidR="00261DCA">
          <w:rPr>
            <w:noProof/>
            <w:webHidden/>
          </w:rPr>
          <w:instrText xml:space="preserve"> PAGEREF _Toc407975089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36289337"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090" w:history="1">
        <w:r w:rsidR="00261DCA" w:rsidRPr="002219C9">
          <w:rPr>
            <w:rStyle w:val="Hyperlink"/>
            <w:noProof/>
          </w:rPr>
          <w:t>8.3. Common Issues</w:t>
        </w:r>
        <w:r w:rsidR="00261DCA">
          <w:rPr>
            <w:noProof/>
            <w:webHidden/>
          </w:rPr>
          <w:tab/>
        </w:r>
        <w:r w:rsidR="00261DCA">
          <w:rPr>
            <w:noProof/>
            <w:webHidden/>
          </w:rPr>
          <w:fldChar w:fldCharType="begin"/>
        </w:r>
        <w:r w:rsidR="00261DCA">
          <w:rPr>
            <w:noProof/>
            <w:webHidden/>
          </w:rPr>
          <w:instrText xml:space="preserve"> PAGEREF _Toc407975090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4DA4776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91" w:history="1">
        <w:r w:rsidR="00261DCA" w:rsidRPr="002219C9">
          <w:rPr>
            <w:rStyle w:val="Hyperlink"/>
            <w:noProof/>
          </w:rPr>
          <w:t>8.3.1. Inverted elements</w:t>
        </w:r>
        <w:r w:rsidR="00261DCA">
          <w:rPr>
            <w:noProof/>
            <w:webHidden/>
          </w:rPr>
          <w:tab/>
        </w:r>
        <w:r w:rsidR="00261DCA">
          <w:rPr>
            <w:noProof/>
            <w:webHidden/>
          </w:rPr>
          <w:fldChar w:fldCharType="begin"/>
        </w:r>
        <w:r w:rsidR="00261DCA">
          <w:rPr>
            <w:noProof/>
            <w:webHidden/>
          </w:rPr>
          <w:instrText xml:space="preserve"> PAGEREF _Toc407975091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39857CC4"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2" w:history="1">
        <w:r w:rsidR="00261DCA" w:rsidRPr="002219C9">
          <w:rPr>
            <w:rStyle w:val="Hyperlink"/>
            <w:noProof/>
          </w:rPr>
          <w:t>8.3.1.1. Material instability</w:t>
        </w:r>
        <w:r w:rsidR="00261DCA">
          <w:rPr>
            <w:noProof/>
            <w:webHidden/>
          </w:rPr>
          <w:tab/>
        </w:r>
        <w:r w:rsidR="00261DCA">
          <w:rPr>
            <w:noProof/>
            <w:webHidden/>
          </w:rPr>
          <w:fldChar w:fldCharType="begin"/>
        </w:r>
        <w:r w:rsidR="00261DCA">
          <w:rPr>
            <w:noProof/>
            <w:webHidden/>
          </w:rPr>
          <w:instrText xml:space="preserve"> PAGEREF _Toc407975092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51103695"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3" w:history="1">
        <w:r w:rsidR="00261DCA" w:rsidRPr="002219C9">
          <w:rPr>
            <w:rStyle w:val="Hyperlink"/>
            <w:noProof/>
          </w:rPr>
          <w:t>8.3.1.2. Time step too large</w:t>
        </w:r>
        <w:r w:rsidR="00261DCA">
          <w:rPr>
            <w:noProof/>
            <w:webHidden/>
          </w:rPr>
          <w:tab/>
        </w:r>
        <w:r w:rsidR="00261DCA">
          <w:rPr>
            <w:noProof/>
            <w:webHidden/>
          </w:rPr>
          <w:fldChar w:fldCharType="begin"/>
        </w:r>
        <w:r w:rsidR="00261DCA">
          <w:rPr>
            <w:noProof/>
            <w:webHidden/>
          </w:rPr>
          <w:instrText xml:space="preserve"> PAGEREF _Toc407975093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760AC1A0"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4" w:history="1">
        <w:r w:rsidR="00261DCA" w:rsidRPr="002219C9">
          <w:rPr>
            <w:rStyle w:val="Hyperlink"/>
            <w:noProof/>
          </w:rPr>
          <w:t>8.3.1.3. Elements too distorted</w:t>
        </w:r>
        <w:r w:rsidR="00261DCA">
          <w:rPr>
            <w:noProof/>
            <w:webHidden/>
          </w:rPr>
          <w:tab/>
        </w:r>
        <w:r w:rsidR="00261DCA">
          <w:rPr>
            <w:noProof/>
            <w:webHidden/>
          </w:rPr>
          <w:fldChar w:fldCharType="begin"/>
        </w:r>
        <w:r w:rsidR="00261DCA">
          <w:rPr>
            <w:noProof/>
            <w:webHidden/>
          </w:rPr>
          <w:instrText xml:space="preserve"> PAGEREF _Toc407975094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15B30C9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5" w:history="1">
        <w:r w:rsidR="00261DCA" w:rsidRPr="002219C9">
          <w:rPr>
            <w:rStyle w:val="Hyperlink"/>
            <w:noProof/>
          </w:rPr>
          <w:t>8.3.1.4. Shells are too thick</w:t>
        </w:r>
        <w:r w:rsidR="00261DCA">
          <w:rPr>
            <w:noProof/>
            <w:webHidden/>
          </w:rPr>
          <w:tab/>
        </w:r>
        <w:r w:rsidR="00261DCA">
          <w:rPr>
            <w:noProof/>
            <w:webHidden/>
          </w:rPr>
          <w:fldChar w:fldCharType="begin"/>
        </w:r>
        <w:r w:rsidR="00261DCA">
          <w:rPr>
            <w:noProof/>
            <w:webHidden/>
          </w:rPr>
          <w:instrText xml:space="preserve"> PAGEREF _Toc407975095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10F7B5AF"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6" w:history="1">
        <w:r w:rsidR="00261DCA" w:rsidRPr="002219C9">
          <w:rPr>
            <w:rStyle w:val="Hyperlink"/>
            <w:noProof/>
          </w:rPr>
          <w:t>8.3.1.5. Rigid body modes</w:t>
        </w:r>
        <w:r w:rsidR="00261DCA">
          <w:rPr>
            <w:noProof/>
            <w:webHidden/>
          </w:rPr>
          <w:tab/>
        </w:r>
        <w:r w:rsidR="00261DCA">
          <w:rPr>
            <w:noProof/>
            <w:webHidden/>
          </w:rPr>
          <w:fldChar w:fldCharType="begin"/>
        </w:r>
        <w:r w:rsidR="00261DCA">
          <w:rPr>
            <w:noProof/>
            <w:webHidden/>
          </w:rPr>
          <w:instrText xml:space="preserve"> PAGEREF _Toc407975096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0A01BB7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097" w:history="1">
        <w:r w:rsidR="00261DCA" w:rsidRPr="002219C9">
          <w:rPr>
            <w:rStyle w:val="Hyperlink"/>
            <w:noProof/>
          </w:rPr>
          <w:t>8.3.2. Failure to converge</w:t>
        </w:r>
        <w:r w:rsidR="00261DCA">
          <w:rPr>
            <w:noProof/>
            <w:webHidden/>
          </w:rPr>
          <w:tab/>
        </w:r>
        <w:r w:rsidR="00261DCA">
          <w:rPr>
            <w:noProof/>
            <w:webHidden/>
          </w:rPr>
          <w:fldChar w:fldCharType="begin"/>
        </w:r>
        <w:r w:rsidR="00261DCA">
          <w:rPr>
            <w:noProof/>
            <w:webHidden/>
          </w:rPr>
          <w:instrText xml:space="preserve"> PAGEREF _Toc407975097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7F81833E"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8" w:history="1">
        <w:r w:rsidR="00261DCA" w:rsidRPr="002219C9">
          <w:rPr>
            <w:rStyle w:val="Hyperlink"/>
            <w:noProof/>
          </w:rPr>
          <w:t>8.3.2.1. No loads applied</w:t>
        </w:r>
        <w:r w:rsidR="00261DCA">
          <w:rPr>
            <w:noProof/>
            <w:webHidden/>
          </w:rPr>
          <w:tab/>
        </w:r>
        <w:r w:rsidR="00261DCA">
          <w:rPr>
            <w:noProof/>
            <w:webHidden/>
          </w:rPr>
          <w:fldChar w:fldCharType="begin"/>
        </w:r>
        <w:r w:rsidR="00261DCA">
          <w:rPr>
            <w:noProof/>
            <w:webHidden/>
          </w:rPr>
          <w:instrText xml:space="preserve"> PAGEREF _Toc407975098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2694D883"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099" w:history="1">
        <w:r w:rsidR="00261DCA" w:rsidRPr="002219C9">
          <w:rPr>
            <w:rStyle w:val="Hyperlink"/>
            <w:noProof/>
          </w:rPr>
          <w:t>8.3.2.2. Convergence Tolerance Too Tight</w:t>
        </w:r>
        <w:r w:rsidR="00261DCA">
          <w:rPr>
            <w:noProof/>
            <w:webHidden/>
          </w:rPr>
          <w:tab/>
        </w:r>
        <w:r w:rsidR="00261DCA">
          <w:rPr>
            <w:noProof/>
            <w:webHidden/>
          </w:rPr>
          <w:fldChar w:fldCharType="begin"/>
        </w:r>
        <w:r w:rsidR="00261DCA">
          <w:rPr>
            <w:noProof/>
            <w:webHidden/>
          </w:rPr>
          <w:instrText xml:space="preserve"> PAGEREF _Toc407975099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3742DE26"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100" w:history="1">
        <w:r w:rsidR="00261DCA" w:rsidRPr="002219C9">
          <w:rPr>
            <w:rStyle w:val="Hyperlink"/>
            <w:noProof/>
          </w:rPr>
          <w:t>8.3.2.3. Forcing convergence</w:t>
        </w:r>
        <w:r w:rsidR="00261DCA">
          <w:rPr>
            <w:noProof/>
            <w:webHidden/>
          </w:rPr>
          <w:tab/>
        </w:r>
        <w:r w:rsidR="00261DCA">
          <w:rPr>
            <w:noProof/>
            <w:webHidden/>
          </w:rPr>
          <w:fldChar w:fldCharType="begin"/>
        </w:r>
        <w:r w:rsidR="00261DCA">
          <w:rPr>
            <w:noProof/>
            <w:webHidden/>
          </w:rPr>
          <w:instrText xml:space="preserve"> PAGEREF _Toc407975100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1B51395D" w14:textId="77777777" w:rsidR="00261DCA" w:rsidRDefault="00452FB6">
      <w:pPr>
        <w:pStyle w:val="TOC4"/>
        <w:tabs>
          <w:tab w:val="right" w:leader="dot" w:pos="9350"/>
        </w:tabs>
        <w:rPr>
          <w:rFonts w:asciiTheme="minorHAnsi" w:eastAsiaTheme="minorEastAsia" w:hAnsiTheme="minorHAnsi" w:cstheme="minorBidi"/>
          <w:noProof/>
          <w:sz w:val="22"/>
          <w:szCs w:val="22"/>
        </w:rPr>
      </w:pPr>
      <w:hyperlink w:anchor="_Toc407975101" w:history="1">
        <w:r w:rsidR="00261DCA" w:rsidRPr="002219C9">
          <w:rPr>
            <w:rStyle w:val="Hyperlink"/>
            <w:noProof/>
          </w:rPr>
          <w:t>8.3.2.4. Problems due to Contact</w:t>
        </w:r>
        <w:r w:rsidR="00261DCA">
          <w:rPr>
            <w:noProof/>
            <w:webHidden/>
          </w:rPr>
          <w:tab/>
        </w:r>
        <w:r w:rsidR="00261DCA">
          <w:rPr>
            <w:noProof/>
            <w:webHidden/>
          </w:rPr>
          <w:fldChar w:fldCharType="begin"/>
        </w:r>
        <w:r w:rsidR="00261DCA">
          <w:rPr>
            <w:noProof/>
            <w:webHidden/>
          </w:rPr>
          <w:instrText xml:space="preserve"> PAGEREF _Toc407975101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16126B4C"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102" w:history="1">
        <w:r w:rsidR="00261DCA" w:rsidRPr="002219C9">
          <w:rPr>
            <w:rStyle w:val="Hyperlink"/>
            <w:noProof/>
          </w:rPr>
          <w:t>8.4. Guidelines for Contact Problems</w:t>
        </w:r>
        <w:r w:rsidR="00261DCA">
          <w:rPr>
            <w:noProof/>
            <w:webHidden/>
          </w:rPr>
          <w:tab/>
        </w:r>
        <w:r w:rsidR="00261DCA">
          <w:rPr>
            <w:noProof/>
            <w:webHidden/>
          </w:rPr>
          <w:fldChar w:fldCharType="begin"/>
        </w:r>
        <w:r w:rsidR="00261DCA">
          <w:rPr>
            <w:noProof/>
            <w:webHidden/>
          </w:rPr>
          <w:instrText xml:space="preserve"> PAGEREF _Toc407975102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5BAAF32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3" w:history="1">
        <w:r w:rsidR="00261DCA" w:rsidRPr="002219C9">
          <w:rPr>
            <w:rStyle w:val="Hyperlink"/>
            <w:noProof/>
          </w:rPr>
          <w:t>8.4.1. The penalty method</w:t>
        </w:r>
        <w:r w:rsidR="00261DCA">
          <w:rPr>
            <w:noProof/>
            <w:webHidden/>
          </w:rPr>
          <w:tab/>
        </w:r>
        <w:r w:rsidR="00261DCA">
          <w:rPr>
            <w:noProof/>
            <w:webHidden/>
          </w:rPr>
          <w:fldChar w:fldCharType="begin"/>
        </w:r>
        <w:r w:rsidR="00261DCA">
          <w:rPr>
            <w:noProof/>
            <w:webHidden/>
          </w:rPr>
          <w:instrText xml:space="preserve"> PAGEREF _Toc407975103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483F60B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4" w:history="1">
        <w:r w:rsidR="00261DCA" w:rsidRPr="002219C9">
          <w:rPr>
            <w:rStyle w:val="Hyperlink"/>
            <w:noProof/>
          </w:rPr>
          <w:t>8.4.2. Augmented Lagrangian Method</w:t>
        </w:r>
        <w:r w:rsidR="00261DCA">
          <w:rPr>
            <w:noProof/>
            <w:webHidden/>
          </w:rPr>
          <w:tab/>
        </w:r>
        <w:r w:rsidR="00261DCA">
          <w:rPr>
            <w:noProof/>
            <w:webHidden/>
          </w:rPr>
          <w:fldChar w:fldCharType="begin"/>
        </w:r>
        <w:r w:rsidR="00261DCA">
          <w:rPr>
            <w:noProof/>
            <w:webHidden/>
          </w:rPr>
          <w:instrText xml:space="preserve"> PAGEREF _Toc407975104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426DE069"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5" w:history="1">
        <w:r w:rsidR="00261DCA" w:rsidRPr="002219C9">
          <w:rPr>
            <w:rStyle w:val="Hyperlink"/>
            <w:noProof/>
          </w:rPr>
          <w:t>8.4.3. Initial Separation</w:t>
        </w:r>
        <w:r w:rsidR="00261DCA">
          <w:rPr>
            <w:noProof/>
            <w:webHidden/>
          </w:rPr>
          <w:tab/>
        </w:r>
        <w:r w:rsidR="00261DCA">
          <w:rPr>
            <w:noProof/>
            <w:webHidden/>
          </w:rPr>
          <w:fldChar w:fldCharType="begin"/>
        </w:r>
        <w:r w:rsidR="00261DCA">
          <w:rPr>
            <w:noProof/>
            <w:webHidden/>
          </w:rPr>
          <w:instrText xml:space="preserve"> PAGEREF _Toc407975105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0C470220"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106" w:history="1">
        <w:r w:rsidR="00261DCA" w:rsidRPr="002219C9">
          <w:rPr>
            <w:rStyle w:val="Hyperlink"/>
            <w:noProof/>
          </w:rPr>
          <w:t>8.5. Guidelines for Multiphasic Analyses</w:t>
        </w:r>
        <w:r w:rsidR="00261DCA">
          <w:rPr>
            <w:noProof/>
            <w:webHidden/>
          </w:rPr>
          <w:tab/>
        </w:r>
        <w:r w:rsidR="00261DCA">
          <w:rPr>
            <w:noProof/>
            <w:webHidden/>
          </w:rPr>
          <w:fldChar w:fldCharType="begin"/>
        </w:r>
        <w:r w:rsidR="00261DCA">
          <w:rPr>
            <w:noProof/>
            <w:webHidden/>
          </w:rPr>
          <w:instrText xml:space="preserve"> PAGEREF _Toc407975106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1B29414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7" w:history="1">
        <w:r w:rsidR="00261DCA" w:rsidRPr="002219C9">
          <w:rPr>
            <w:rStyle w:val="Hyperlink"/>
            <w:noProof/>
          </w:rPr>
          <w:t>8.5.1. Initial State of Swelling</w:t>
        </w:r>
        <w:r w:rsidR="00261DCA">
          <w:rPr>
            <w:noProof/>
            <w:webHidden/>
          </w:rPr>
          <w:tab/>
        </w:r>
        <w:r w:rsidR="00261DCA">
          <w:rPr>
            <w:noProof/>
            <w:webHidden/>
          </w:rPr>
          <w:fldChar w:fldCharType="begin"/>
        </w:r>
        <w:r w:rsidR="00261DCA">
          <w:rPr>
            <w:noProof/>
            <w:webHidden/>
          </w:rPr>
          <w:instrText xml:space="preserve"> PAGEREF _Toc407975107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18B9BE06"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8" w:history="1">
        <w:r w:rsidR="00261DCA" w:rsidRPr="002219C9">
          <w:rPr>
            <w:rStyle w:val="Hyperlink"/>
            <w:noProof/>
          </w:rPr>
          <w:t>8.5.2. Prescribed Boundary Conditions</w:t>
        </w:r>
        <w:r w:rsidR="00261DCA">
          <w:rPr>
            <w:noProof/>
            <w:webHidden/>
          </w:rPr>
          <w:tab/>
        </w:r>
        <w:r w:rsidR="00261DCA">
          <w:rPr>
            <w:noProof/>
            <w:webHidden/>
          </w:rPr>
          <w:fldChar w:fldCharType="begin"/>
        </w:r>
        <w:r w:rsidR="00261DCA">
          <w:rPr>
            <w:noProof/>
            <w:webHidden/>
          </w:rPr>
          <w:instrText xml:space="preserve"> PAGEREF _Toc407975108 \h </w:instrText>
        </w:r>
        <w:r w:rsidR="00261DCA">
          <w:rPr>
            <w:noProof/>
            <w:webHidden/>
          </w:rPr>
        </w:r>
        <w:r w:rsidR="00261DCA">
          <w:rPr>
            <w:noProof/>
            <w:webHidden/>
          </w:rPr>
          <w:fldChar w:fldCharType="separate"/>
        </w:r>
        <w:r w:rsidR="008B6DD4">
          <w:rPr>
            <w:noProof/>
            <w:webHidden/>
          </w:rPr>
          <w:t>224</w:t>
        </w:r>
        <w:r w:rsidR="00261DCA">
          <w:rPr>
            <w:noProof/>
            <w:webHidden/>
          </w:rPr>
          <w:fldChar w:fldCharType="end"/>
        </w:r>
      </w:hyperlink>
    </w:p>
    <w:p w14:paraId="28BBAA5F"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09" w:history="1">
        <w:r w:rsidR="00261DCA" w:rsidRPr="002219C9">
          <w:rPr>
            <w:rStyle w:val="Hyperlink"/>
            <w:noProof/>
          </w:rPr>
          <w:t>8.5.3. Prescribed Initial Conditions</w:t>
        </w:r>
        <w:r w:rsidR="00261DCA">
          <w:rPr>
            <w:noProof/>
            <w:webHidden/>
          </w:rPr>
          <w:tab/>
        </w:r>
        <w:r w:rsidR="00261DCA">
          <w:rPr>
            <w:noProof/>
            <w:webHidden/>
          </w:rPr>
          <w:fldChar w:fldCharType="begin"/>
        </w:r>
        <w:r w:rsidR="00261DCA">
          <w:rPr>
            <w:noProof/>
            <w:webHidden/>
          </w:rPr>
          <w:instrText xml:space="preserve"> PAGEREF _Toc407975109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4283CF36"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0" w:history="1">
        <w:r w:rsidR="00261DCA" w:rsidRPr="002219C9">
          <w:rPr>
            <w:rStyle w:val="Hyperlink"/>
            <w:noProof/>
          </w:rPr>
          <w:t>8.5.4. Prescribed Effective Solute Flux</w:t>
        </w:r>
        <w:r w:rsidR="00261DCA">
          <w:rPr>
            <w:noProof/>
            <w:webHidden/>
          </w:rPr>
          <w:tab/>
        </w:r>
        <w:r w:rsidR="00261DCA">
          <w:rPr>
            <w:noProof/>
            <w:webHidden/>
          </w:rPr>
          <w:fldChar w:fldCharType="begin"/>
        </w:r>
        <w:r w:rsidR="00261DCA">
          <w:rPr>
            <w:noProof/>
            <w:webHidden/>
          </w:rPr>
          <w:instrText xml:space="preserve"> PAGEREF _Toc407975110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55B11625"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1" w:history="1">
        <w:r w:rsidR="00261DCA" w:rsidRPr="002219C9">
          <w:rPr>
            <w:rStyle w:val="Hyperlink"/>
            <w:noProof/>
          </w:rPr>
          <w:t>8.5.5. Prescribed Electric Current Density</w:t>
        </w:r>
        <w:r w:rsidR="00261DCA">
          <w:rPr>
            <w:noProof/>
            <w:webHidden/>
          </w:rPr>
          <w:tab/>
        </w:r>
        <w:r w:rsidR="00261DCA">
          <w:rPr>
            <w:noProof/>
            <w:webHidden/>
          </w:rPr>
          <w:fldChar w:fldCharType="begin"/>
        </w:r>
        <w:r w:rsidR="00261DCA">
          <w:rPr>
            <w:noProof/>
            <w:webHidden/>
          </w:rPr>
          <w:instrText xml:space="preserve"> PAGEREF _Toc407975111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05AB66E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2" w:history="1">
        <w:r w:rsidR="00261DCA" w:rsidRPr="002219C9">
          <w:rPr>
            <w:rStyle w:val="Hyperlink"/>
            <w:noProof/>
          </w:rPr>
          <w:t>8.5.6. Electrical Grounding</w:t>
        </w:r>
        <w:r w:rsidR="00261DCA">
          <w:rPr>
            <w:noProof/>
            <w:webHidden/>
          </w:rPr>
          <w:tab/>
        </w:r>
        <w:r w:rsidR="00261DCA">
          <w:rPr>
            <w:noProof/>
            <w:webHidden/>
          </w:rPr>
          <w:fldChar w:fldCharType="begin"/>
        </w:r>
        <w:r w:rsidR="00261DCA">
          <w:rPr>
            <w:noProof/>
            <w:webHidden/>
          </w:rPr>
          <w:instrText xml:space="preserve"> PAGEREF _Toc407975112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1B968C9F"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113" w:history="1">
        <w:r w:rsidR="00261DCA" w:rsidRPr="002219C9">
          <w:rPr>
            <w:rStyle w:val="Hyperlink"/>
            <w:noProof/>
          </w:rPr>
          <w:t>8.6. Understanding the Solution</w:t>
        </w:r>
        <w:r w:rsidR="00261DCA">
          <w:rPr>
            <w:noProof/>
            <w:webHidden/>
          </w:rPr>
          <w:tab/>
        </w:r>
        <w:r w:rsidR="00261DCA">
          <w:rPr>
            <w:noProof/>
            <w:webHidden/>
          </w:rPr>
          <w:fldChar w:fldCharType="begin"/>
        </w:r>
        <w:r w:rsidR="00261DCA">
          <w:rPr>
            <w:noProof/>
            <w:webHidden/>
          </w:rPr>
          <w:instrText xml:space="preserve"> PAGEREF _Toc407975113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799D8327"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4" w:history="1">
        <w:r w:rsidR="00261DCA" w:rsidRPr="002219C9">
          <w:rPr>
            <w:rStyle w:val="Hyperlink"/>
            <w:noProof/>
          </w:rPr>
          <w:t>8.6.1. Mesh convergence</w:t>
        </w:r>
        <w:r w:rsidR="00261DCA">
          <w:rPr>
            <w:noProof/>
            <w:webHidden/>
          </w:rPr>
          <w:tab/>
        </w:r>
        <w:r w:rsidR="00261DCA">
          <w:rPr>
            <w:noProof/>
            <w:webHidden/>
          </w:rPr>
          <w:fldChar w:fldCharType="begin"/>
        </w:r>
        <w:r w:rsidR="00261DCA">
          <w:rPr>
            <w:noProof/>
            <w:webHidden/>
          </w:rPr>
          <w:instrText xml:space="preserve"> PAGEREF _Toc407975114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2ABD75B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5" w:history="1">
        <w:r w:rsidR="00261DCA" w:rsidRPr="002219C9">
          <w:rPr>
            <w:rStyle w:val="Hyperlink"/>
            <w:noProof/>
          </w:rPr>
          <w:t>8.6.2. Constraint enforcement</w:t>
        </w:r>
        <w:r w:rsidR="00261DCA">
          <w:rPr>
            <w:noProof/>
            <w:webHidden/>
          </w:rPr>
          <w:tab/>
        </w:r>
        <w:r w:rsidR="00261DCA">
          <w:rPr>
            <w:noProof/>
            <w:webHidden/>
          </w:rPr>
          <w:fldChar w:fldCharType="begin"/>
        </w:r>
        <w:r w:rsidR="00261DCA">
          <w:rPr>
            <w:noProof/>
            <w:webHidden/>
          </w:rPr>
          <w:instrText xml:space="preserve"> PAGEREF _Toc407975115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415AB631"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116" w:history="1">
        <w:r w:rsidR="00261DCA" w:rsidRPr="002219C9">
          <w:rPr>
            <w:rStyle w:val="Hyperlink"/>
            <w:noProof/>
          </w:rPr>
          <w:t>8.7. Limitations of FEBio</w:t>
        </w:r>
        <w:r w:rsidR="00261DCA">
          <w:rPr>
            <w:noProof/>
            <w:webHidden/>
          </w:rPr>
          <w:tab/>
        </w:r>
        <w:r w:rsidR="00261DCA">
          <w:rPr>
            <w:noProof/>
            <w:webHidden/>
          </w:rPr>
          <w:fldChar w:fldCharType="begin"/>
        </w:r>
        <w:r w:rsidR="00261DCA">
          <w:rPr>
            <w:noProof/>
            <w:webHidden/>
          </w:rPr>
          <w:instrText xml:space="preserve"> PAGEREF _Toc407975116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500C4A2B"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7" w:history="1">
        <w:r w:rsidR="00261DCA" w:rsidRPr="002219C9">
          <w:rPr>
            <w:rStyle w:val="Hyperlink"/>
            <w:noProof/>
          </w:rPr>
          <w:t>8.7.1. Geometrical instabilities</w:t>
        </w:r>
        <w:r w:rsidR="00261DCA">
          <w:rPr>
            <w:noProof/>
            <w:webHidden/>
          </w:rPr>
          <w:tab/>
        </w:r>
        <w:r w:rsidR="00261DCA">
          <w:rPr>
            <w:noProof/>
            <w:webHidden/>
          </w:rPr>
          <w:fldChar w:fldCharType="begin"/>
        </w:r>
        <w:r w:rsidR="00261DCA">
          <w:rPr>
            <w:noProof/>
            <w:webHidden/>
          </w:rPr>
          <w:instrText xml:space="preserve"> PAGEREF _Toc407975117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028641B2"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8" w:history="1">
        <w:r w:rsidR="00261DCA" w:rsidRPr="002219C9">
          <w:rPr>
            <w:rStyle w:val="Hyperlink"/>
            <w:noProof/>
          </w:rPr>
          <w:t>8.7.2. Material instabilities</w:t>
        </w:r>
        <w:r w:rsidR="00261DCA">
          <w:rPr>
            <w:noProof/>
            <w:webHidden/>
          </w:rPr>
          <w:tab/>
        </w:r>
        <w:r w:rsidR="00261DCA">
          <w:rPr>
            <w:noProof/>
            <w:webHidden/>
          </w:rPr>
          <w:fldChar w:fldCharType="begin"/>
        </w:r>
        <w:r w:rsidR="00261DCA">
          <w:rPr>
            <w:noProof/>
            <w:webHidden/>
          </w:rPr>
          <w:instrText xml:space="preserve"> PAGEREF _Toc407975118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7392F69E"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19" w:history="1">
        <w:r w:rsidR="00261DCA" w:rsidRPr="002219C9">
          <w:rPr>
            <w:rStyle w:val="Hyperlink"/>
            <w:noProof/>
          </w:rPr>
          <w:t>8.7.3. Remeshing</w:t>
        </w:r>
        <w:r w:rsidR="00261DCA">
          <w:rPr>
            <w:noProof/>
            <w:webHidden/>
          </w:rPr>
          <w:tab/>
        </w:r>
        <w:r w:rsidR="00261DCA">
          <w:rPr>
            <w:noProof/>
            <w:webHidden/>
          </w:rPr>
          <w:fldChar w:fldCharType="begin"/>
        </w:r>
        <w:r w:rsidR="00261DCA">
          <w:rPr>
            <w:noProof/>
            <w:webHidden/>
          </w:rPr>
          <w:instrText xml:space="preserve"> PAGEREF _Toc407975119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680C0B00"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20" w:history="1">
        <w:r w:rsidR="00261DCA" w:rsidRPr="002219C9">
          <w:rPr>
            <w:rStyle w:val="Hyperlink"/>
            <w:noProof/>
          </w:rPr>
          <w:t>8.7.4. Force-driven Problems</w:t>
        </w:r>
        <w:r w:rsidR="00261DCA">
          <w:rPr>
            <w:noProof/>
            <w:webHidden/>
          </w:rPr>
          <w:tab/>
        </w:r>
        <w:r w:rsidR="00261DCA">
          <w:rPr>
            <w:noProof/>
            <w:webHidden/>
          </w:rPr>
          <w:fldChar w:fldCharType="begin"/>
        </w:r>
        <w:r w:rsidR="00261DCA">
          <w:rPr>
            <w:noProof/>
            <w:webHidden/>
          </w:rPr>
          <w:instrText xml:space="preserve"> PAGEREF _Toc407975120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310EFCA8" w14:textId="77777777" w:rsidR="00261DCA" w:rsidRDefault="00452FB6">
      <w:pPr>
        <w:pStyle w:val="TOC3"/>
        <w:tabs>
          <w:tab w:val="right" w:leader="dot" w:pos="9350"/>
        </w:tabs>
        <w:rPr>
          <w:rFonts w:asciiTheme="minorHAnsi" w:eastAsiaTheme="minorEastAsia" w:hAnsiTheme="minorHAnsi" w:cstheme="minorBidi"/>
          <w:i w:val="0"/>
          <w:iCs w:val="0"/>
          <w:noProof/>
          <w:sz w:val="22"/>
          <w:szCs w:val="22"/>
        </w:rPr>
      </w:pPr>
      <w:hyperlink w:anchor="_Toc407975121" w:history="1">
        <w:r w:rsidR="00261DCA" w:rsidRPr="002219C9">
          <w:rPr>
            <w:rStyle w:val="Hyperlink"/>
            <w:noProof/>
          </w:rPr>
          <w:t>8.7.5. Solutions obtained on Multi-processor Machines</w:t>
        </w:r>
        <w:r w:rsidR="00261DCA">
          <w:rPr>
            <w:noProof/>
            <w:webHidden/>
          </w:rPr>
          <w:tab/>
        </w:r>
        <w:r w:rsidR="00261DCA">
          <w:rPr>
            <w:noProof/>
            <w:webHidden/>
          </w:rPr>
          <w:fldChar w:fldCharType="begin"/>
        </w:r>
        <w:r w:rsidR="00261DCA">
          <w:rPr>
            <w:noProof/>
            <w:webHidden/>
          </w:rPr>
          <w:instrText xml:space="preserve"> PAGEREF _Toc407975121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26FF83F6" w14:textId="77777777" w:rsidR="00261DCA" w:rsidRDefault="00452FB6">
      <w:pPr>
        <w:pStyle w:val="TOC2"/>
        <w:tabs>
          <w:tab w:val="right" w:leader="dot" w:pos="9350"/>
        </w:tabs>
        <w:rPr>
          <w:rFonts w:asciiTheme="minorHAnsi" w:eastAsiaTheme="minorEastAsia" w:hAnsiTheme="minorHAnsi" w:cstheme="minorBidi"/>
          <w:smallCaps w:val="0"/>
          <w:noProof/>
          <w:sz w:val="22"/>
          <w:szCs w:val="22"/>
        </w:rPr>
      </w:pPr>
      <w:hyperlink w:anchor="_Toc407975122" w:history="1">
        <w:r w:rsidR="00261DCA" w:rsidRPr="002219C9">
          <w:rPr>
            <w:rStyle w:val="Hyperlink"/>
            <w:noProof/>
          </w:rPr>
          <w:t>8.8. Where to Get More Help</w:t>
        </w:r>
        <w:r w:rsidR="00261DCA">
          <w:rPr>
            <w:noProof/>
            <w:webHidden/>
          </w:rPr>
          <w:tab/>
        </w:r>
        <w:r w:rsidR="00261DCA">
          <w:rPr>
            <w:noProof/>
            <w:webHidden/>
          </w:rPr>
          <w:fldChar w:fldCharType="begin"/>
        </w:r>
        <w:r w:rsidR="00261DCA">
          <w:rPr>
            <w:noProof/>
            <w:webHidden/>
          </w:rPr>
          <w:instrText xml:space="preserve"> PAGEREF _Toc407975122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3376406C"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123" w:history="1">
        <w:r w:rsidR="00261DCA" w:rsidRPr="002219C9">
          <w:rPr>
            <w:rStyle w:val="Hyperlink"/>
            <w:noProof/>
          </w:rPr>
          <w:t>Appendix A. Configuration File</w:t>
        </w:r>
        <w:r w:rsidR="00261DCA">
          <w:rPr>
            <w:noProof/>
            <w:webHidden/>
          </w:rPr>
          <w:tab/>
        </w:r>
        <w:r w:rsidR="00261DCA">
          <w:rPr>
            <w:noProof/>
            <w:webHidden/>
          </w:rPr>
          <w:fldChar w:fldCharType="begin"/>
        </w:r>
        <w:r w:rsidR="00261DCA">
          <w:rPr>
            <w:noProof/>
            <w:webHidden/>
          </w:rPr>
          <w:instrText xml:space="preserve"> PAGEREF _Toc407975123 \h </w:instrText>
        </w:r>
        <w:r w:rsidR="00261DCA">
          <w:rPr>
            <w:noProof/>
            <w:webHidden/>
          </w:rPr>
        </w:r>
        <w:r w:rsidR="00261DCA">
          <w:rPr>
            <w:noProof/>
            <w:webHidden/>
          </w:rPr>
          <w:fldChar w:fldCharType="separate"/>
        </w:r>
        <w:r w:rsidR="008B6DD4">
          <w:rPr>
            <w:noProof/>
            <w:webHidden/>
          </w:rPr>
          <w:t>230</w:t>
        </w:r>
        <w:r w:rsidR="00261DCA">
          <w:rPr>
            <w:noProof/>
            <w:webHidden/>
          </w:rPr>
          <w:fldChar w:fldCharType="end"/>
        </w:r>
      </w:hyperlink>
    </w:p>
    <w:p w14:paraId="5A9230B8"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124" w:history="1">
        <w:r w:rsidR="00261DCA" w:rsidRPr="002219C9">
          <w:rPr>
            <w:rStyle w:val="Hyperlink"/>
            <w:noProof/>
          </w:rPr>
          <w:t>Appendix B. FEBio Plugins</w:t>
        </w:r>
        <w:r w:rsidR="00261DCA">
          <w:rPr>
            <w:noProof/>
            <w:webHidden/>
          </w:rPr>
          <w:tab/>
        </w:r>
        <w:r w:rsidR="00261DCA">
          <w:rPr>
            <w:noProof/>
            <w:webHidden/>
          </w:rPr>
          <w:fldChar w:fldCharType="begin"/>
        </w:r>
        <w:r w:rsidR="00261DCA">
          <w:rPr>
            <w:noProof/>
            <w:webHidden/>
          </w:rPr>
          <w:instrText xml:space="preserve"> PAGEREF _Toc407975124 \h </w:instrText>
        </w:r>
        <w:r w:rsidR="00261DCA">
          <w:rPr>
            <w:noProof/>
            <w:webHidden/>
          </w:rPr>
        </w:r>
        <w:r w:rsidR="00261DCA">
          <w:rPr>
            <w:noProof/>
            <w:webHidden/>
          </w:rPr>
          <w:fldChar w:fldCharType="separate"/>
        </w:r>
        <w:r w:rsidR="008B6DD4">
          <w:rPr>
            <w:noProof/>
            <w:webHidden/>
          </w:rPr>
          <w:t>231</w:t>
        </w:r>
        <w:r w:rsidR="00261DCA">
          <w:rPr>
            <w:noProof/>
            <w:webHidden/>
          </w:rPr>
          <w:fldChar w:fldCharType="end"/>
        </w:r>
      </w:hyperlink>
    </w:p>
    <w:p w14:paraId="3563F99B" w14:textId="77777777" w:rsidR="00261DCA" w:rsidRDefault="00452FB6">
      <w:pPr>
        <w:pStyle w:val="TOC1"/>
        <w:tabs>
          <w:tab w:val="right" w:leader="dot" w:pos="9350"/>
        </w:tabs>
        <w:rPr>
          <w:rFonts w:asciiTheme="minorHAnsi" w:eastAsiaTheme="minorEastAsia" w:hAnsiTheme="minorHAnsi" w:cstheme="minorBidi"/>
          <w:b w:val="0"/>
          <w:bCs w:val="0"/>
          <w:caps w:val="0"/>
          <w:noProof/>
          <w:sz w:val="22"/>
          <w:szCs w:val="22"/>
        </w:rPr>
      </w:pPr>
      <w:hyperlink w:anchor="_Toc407975125" w:history="1">
        <w:r w:rsidR="00261DCA" w:rsidRPr="002219C9">
          <w:rPr>
            <w:rStyle w:val="Hyperlink"/>
            <w:noProof/>
          </w:rPr>
          <w:t>References</w:t>
        </w:r>
        <w:r w:rsidR="00261DCA">
          <w:rPr>
            <w:noProof/>
            <w:webHidden/>
          </w:rPr>
          <w:tab/>
        </w:r>
        <w:r w:rsidR="00261DCA">
          <w:rPr>
            <w:noProof/>
            <w:webHidden/>
          </w:rPr>
          <w:fldChar w:fldCharType="begin"/>
        </w:r>
        <w:r w:rsidR="00261DCA">
          <w:rPr>
            <w:noProof/>
            <w:webHidden/>
          </w:rPr>
          <w:instrText xml:space="preserve"> PAGEREF _Toc407975125 \h </w:instrText>
        </w:r>
        <w:r w:rsidR="00261DCA">
          <w:rPr>
            <w:noProof/>
            <w:webHidden/>
          </w:rPr>
        </w:r>
        <w:r w:rsidR="00261DCA">
          <w:rPr>
            <w:noProof/>
            <w:webHidden/>
          </w:rPr>
          <w:fldChar w:fldCharType="separate"/>
        </w:r>
        <w:r w:rsidR="008B6DD4">
          <w:rPr>
            <w:noProof/>
            <w:webHidden/>
          </w:rPr>
          <w:t>232</w:t>
        </w:r>
        <w:r w:rsidR="00261DCA">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07974861"/>
      <w:r>
        <w:lastRenderedPageBreak/>
        <w:t>Introduction</w:t>
      </w:r>
      <w:bookmarkEnd w:id="2"/>
    </w:p>
    <w:p w14:paraId="497FD52E" w14:textId="77777777" w:rsidR="006A0BC1" w:rsidRPr="00070A8D" w:rsidRDefault="006A0BC1" w:rsidP="006A0BC1">
      <w:pPr>
        <w:pStyle w:val="Heading2"/>
      </w:pPr>
      <w:bookmarkStart w:id="3" w:name="_Toc407974862"/>
      <w:r>
        <w:t>Overview of FEBio</w:t>
      </w:r>
      <w:bookmarkEnd w:id="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711A1D">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07974863"/>
      <w:r>
        <w:t>About this document</w:t>
      </w:r>
      <w:bookmarkEnd w:id="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407974864"/>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407974865"/>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407974866"/>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407974867"/>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407974868"/>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407974869"/>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407974870"/>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407974871"/>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 w:name="_Toc407974872"/>
      <w:r>
        <w:t xml:space="preserve">The FEBio </w:t>
      </w:r>
      <w:r w:rsidR="00D153DC">
        <w:t>P</w:t>
      </w:r>
      <w:r>
        <w:t>rompt</w:t>
      </w:r>
      <w:bookmarkEnd w:id="1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18" w:name="_Ref230508346"/>
      <w:bookmarkStart w:id="19" w:name="_Toc407974873"/>
      <w:r>
        <w:t xml:space="preserve">The </w:t>
      </w:r>
      <w:r w:rsidR="00D153DC">
        <w:t>C</w:t>
      </w:r>
      <w:r w:rsidRPr="00DF311C">
        <w:t>onfiguration</w:t>
      </w:r>
      <w:r>
        <w:t xml:space="preserve"> </w:t>
      </w:r>
      <w:r w:rsidR="00D153DC">
        <w:t>F</w:t>
      </w:r>
      <w:r>
        <w:t>ile</w:t>
      </w:r>
      <w:bookmarkEnd w:id="18"/>
      <w:bookmarkEnd w:id="19"/>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0" w:name="_Ref376446157"/>
      <w:bookmarkStart w:id="21" w:name="_Toc407974874"/>
      <w:r>
        <w:t xml:space="preserve">Using </w:t>
      </w:r>
      <w:r w:rsidR="00D153DC">
        <w:t>M</w:t>
      </w:r>
      <w:r>
        <w:t xml:space="preserve">ultiple </w:t>
      </w:r>
      <w:r w:rsidR="00D153DC">
        <w:t>P</w:t>
      </w:r>
      <w:r>
        <w:t>rocessors</w:t>
      </w:r>
      <w:bookmarkEnd w:id="20"/>
      <w:bookmarkEnd w:id="21"/>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452FB6">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1.35pt">
            <v:imagedata r:id="rId27"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2" w:name="_Ref250284432"/>
      <w:bookmarkStart w:id="23" w:name="_Ref250285226"/>
      <w:bookmarkStart w:id="24" w:name="_Toc407974875"/>
      <w:r>
        <w:t xml:space="preserve">FEBio </w:t>
      </w:r>
      <w:r w:rsidR="00D153DC">
        <w:t>O</w:t>
      </w:r>
      <w:r>
        <w:t>utput</w:t>
      </w:r>
      <w:bookmarkEnd w:id="22"/>
      <w:bookmarkEnd w:id="23"/>
      <w:bookmarkEnd w:id="24"/>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5" w:name="_Toc407974876"/>
      <w:r>
        <w:lastRenderedPageBreak/>
        <w:t>Advanced Options</w:t>
      </w:r>
      <w:bookmarkEnd w:id="25"/>
    </w:p>
    <w:p w14:paraId="123FE510" w14:textId="43FCB63B" w:rsidR="006A0BC1" w:rsidRDefault="006A0BC1" w:rsidP="006A0BC1">
      <w:pPr>
        <w:pStyle w:val="Heading3"/>
      </w:pPr>
      <w:bookmarkStart w:id="26" w:name="_Ref278195084"/>
      <w:bookmarkStart w:id="27" w:name="_Toc407974877"/>
      <w:r>
        <w:t xml:space="preserve">Interrupting a </w:t>
      </w:r>
      <w:r w:rsidR="00D153DC">
        <w:t>R</w:t>
      </w:r>
      <w:r>
        <w:t>un</w:t>
      </w:r>
      <w:r>
        <w:rPr>
          <w:rStyle w:val="FootnoteReference"/>
        </w:rPr>
        <w:footnoteReference w:id="2"/>
      </w:r>
      <w:bookmarkEnd w:id="26"/>
      <w:bookmarkEnd w:id="27"/>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8" w:name="_Ref230422001"/>
      <w:bookmarkStart w:id="29" w:name="_Toc407974878"/>
      <w:r>
        <w:t xml:space="preserve">Debugging a </w:t>
      </w:r>
      <w:r w:rsidR="00D153DC">
        <w:t>R</w:t>
      </w:r>
      <w:r>
        <w:t>un</w:t>
      </w:r>
      <w:bookmarkEnd w:id="28"/>
      <w:bookmarkEnd w:id="2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0" w:name="_Ref254341727"/>
      <w:bookmarkStart w:id="31" w:name="_Ref254341812"/>
      <w:bookmarkStart w:id="32" w:name="_Toc407974879"/>
      <w:r>
        <w:t xml:space="preserve">Restarting a </w:t>
      </w:r>
      <w:r w:rsidR="00D153DC">
        <w:t>R</w:t>
      </w:r>
      <w:r>
        <w:t>un</w:t>
      </w:r>
      <w:bookmarkEnd w:id="30"/>
      <w:bookmarkEnd w:id="31"/>
      <w:bookmarkEnd w:id="32"/>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3" w:name="_Ref250285572"/>
      <w:bookmarkStart w:id="34" w:name="_Toc407974880"/>
      <w:r>
        <w:t xml:space="preserve">Input </w:t>
      </w:r>
      <w:r w:rsidR="00D153DC">
        <w:t>F</w:t>
      </w:r>
      <w:r>
        <w:t xml:space="preserve">ile </w:t>
      </w:r>
      <w:r w:rsidR="00D153DC">
        <w:t>C</w:t>
      </w:r>
      <w:r>
        <w:t>hecking</w:t>
      </w:r>
      <w:bookmarkEnd w:id="33"/>
      <w:bookmarkEnd w:id="3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5" w:name="_Ref293568180"/>
      <w:bookmarkStart w:id="36" w:name="_Ref293568311"/>
      <w:bookmarkStart w:id="37" w:name="_Toc407974881"/>
      <w:r>
        <w:lastRenderedPageBreak/>
        <w:t>Free Format Input</w:t>
      </w:r>
      <w:bookmarkEnd w:id="35"/>
      <w:bookmarkEnd w:id="36"/>
      <w:bookmarkEnd w:id="3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8" w:name="_Ref391471945"/>
      <w:bookmarkStart w:id="39" w:name="_Toc407974882"/>
      <w:r>
        <w:lastRenderedPageBreak/>
        <w:t xml:space="preserve">Free </w:t>
      </w:r>
      <w:r w:rsidR="00D153DC">
        <w:t>F</w:t>
      </w:r>
      <w:r>
        <w:t xml:space="preserve">ormat </w:t>
      </w:r>
      <w:r w:rsidR="00D153DC">
        <w:t>O</w:t>
      </w:r>
      <w:r>
        <w:t>verview</w:t>
      </w:r>
      <w:bookmarkEnd w:id="38"/>
      <w:bookmarkEnd w:id="3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0" w:name="_Ref374797496"/>
      <w:bookmarkStart w:id="41" w:name="_Toc407974883"/>
      <w:r>
        <w:t>Format Specification Versions</w:t>
      </w:r>
      <w:bookmarkEnd w:id="40"/>
      <w:bookmarkEnd w:id="4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2" w:name="_Toc407974884"/>
      <w:r>
        <w:t>Multiple Input Files</w:t>
      </w:r>
      <w:bookmarkEnd w:id="4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16823FEF" w14:textId="402BBDD3"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mat.feb,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3" w:name="_Toc407974885"/>
      <w:r>
        <w:lastRenderedPageBreak/>
        <w:t>Module Section</w:t>
      </w:r>
      <w:bookmarkEnd w:id="4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4" w:name="_Toc407974886"/>
      <w:r>
        <w:lastRenderedPageBreak/>
        <w:t>Control Section</w:t>
      </w:r>
      <w:bookmarkEnd w:id="4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5" w:name="_Toc293572196"/>
      <w:bookmarkStart w:id="46" w:name="_Toc293572206"/>
      <w:bookmarkStart w:id="47" w:name="_Toc293572208"/>
      <w:bookmarkStart w:id="48" w:name="_Ref250285979"/>
      <w:bookmarkStart w:id="49" w:name="_Ref292527008"/>
      <w:bookmarkStart w:id="50" w:name="_Toc407974887"/>
      <w:bookmarkEnd w:id="45"/>
      <w:bookmarkEnd w:id="46"/>
      <w:bookmarkEnd w:id="47"/>
      <w:r>
        <w:t>Common Parameters</w:t>
      </w:r>
      <w:bookmarkEnd w:id="48"/>
      <w:bookmarkEnd w:id="49"/>
      <w:bookmarkEnd w:id="5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452FB6">
        <w:rPr>
          <w:position w:val="-12"/>
        </w:rPr>
        <w:pict w14:anchorId="2AA34A71">
          <v:shape id="_x0000_i1026" type="#_x0000_t75" style="width:70pt;height:19.35pt">
            <v:imagedata r:id="rId29" o:title=""/>
          </v:shape>
        </w:pict>
      </w:r>
      <w:r>
        <w:t xml:space="preserve">) norm at the current iteration </w:t>
      </w:r>
      <w:r>
        <w:rPr>
          <w:i/>
        </w:rPr>
        <w:t>k+1</w:t>
      </w:r>
      <w:r>
        <w:t xml:space="preserve"> to the norm of the total displacement (</w:t>
      </w:r>
      <w:r w:rsidR="00452FB6">
        <w:rPr>
          <w:position w:val="-12"/>
        </w:rPr>
        <w:pict w14:anchorId="3FA4E165">
          <v:shape id="_x0000_i1027" type="#_x0000_t75" style="width:78pt;height:18pt">
            <v:imagedata r:id="rId30"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452FB6">
        <w:rPr>
          <w:position w:val="-32"/>
        </w:rPr>
        <w:pict w14:anchorId="25600314">
          <v:shape id="_x0000_i1028" type="#_x0000_t75" style="width:52pt;height:37.35pt">
            <v:imagedata r:id="rId31"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711A1D">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51" w:name="_Toc407974888"/>
      <w:r>
        <w:t xml:space="preserve">Parameters for </w:t>
      </w:r>
      <w:r w:rsidR="00D153DC">
        <w:rPr>
          <w:i/>
        </w:rPr>
        <w:t>B</w:t>
      </w:r>
      <w:r w:rsidR="00EA184D">
        <w:rPr>
          <w:i/>
        </w:rPr>
        <w:t>iphasic</w:t>
      </w:r>
      <w:r w:rsidR="00EA184D">
        <w:t xml:space="preserve"> </w:t>
      </w:r>
      <w:r w:rsidR="00D153DC">
        <w:t>A</w:t>
      </w:r>
      <w:r>
        <w:t>nalysis</w:t>
      </w:r>
      <w:bookmarkEnd w:id="51"/>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2" w:name="_Toc407974889"/>
      <w:r>
        <w:t xml:space="preserve">Parameters for </w:t>
      </w:r>
      <w:r w:rsidR="00D153DC">
        <w:rPr>
          <w:i/>
        </w:rPr>
        <w:t>S</w:t>
      </w:r>
      <w:r w:rsidRPr="007D6F0D">
        <w:rPr>
          <w:i/>
        </w:rPr>
        <w:t>olute</w:t>
      </w:r>
      <w:r>
        <w:t xml:space="preserve"> </w:t>
      </w:r>
      <w:r w:rsidR="00D153DC">
        <w:t>A</w:t>
      </w:r>
      <w:r>
        <w:t>nalysis</w:t>
      </w:r>
      <w:bookmarkEnd w:id="52"/>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3" w:name="_Toc407974890"/>
      <w:r>
        <w:t xml:space="preserve">Parameters for </w:t>
      </w:r>
      <w:r w:rsidR="00D153DC">
        <w:rPr>
          <w:i/>
        </w:rPr>
        <w:t>H</w:t>
      </w:r>
      <w:r w:rsidRPr="007D6F0D">
        <w:rPr>
          <w:i/>
        </w:rPr>
        <w:t>eat</w:t>
      </w:r>
      <w:r>
        <w:t xml:space="preserve"> </w:t>
      </w:r>
      <w:r w:rsidR="00D153DC">
        <w:t>A</w:t>
      </w:r>
      <w:r>
        <w:t>nalysis</w:t>
      </w:r>
      <w:bookmarkEnd w:id="53"/>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4" w:name="_Toc407974891"/>
      <w:r>
        <w:lastRenderedPageBreak/>
        <w:t>Globals Section</w:t>
      </w:r>
      <w:bookmarkEnd w:id="5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5" w:name="_Toc407974892"/>
      <w:r>
        <w:t>Constants</w:t>
      </w:r>
      <w:bookmarkEnd w:id="55"/>
    </w:p>
    <w:p w14:paraId="1376B31F" w14:textId="470DAD15" w:rsidR="0091444A" w:rsidRDefault="0091444A" w:rsidP="003F0FB9">
      <w:r>
        <w:t xml:space="preserve">Global constants currently include the universal gas constant </w:t>
      </w:r>
      <w:r w:rsidR="00452FB6">
        <w:rPr>
          <w:position w:val="-4"/>
        </w:rPr>
        <w:pict w14:anchorId="1AB4C431">
          <v:shape id="_x0000_i1029" type="#_x0000_t75" style="width:12pt;height:13.35pt">
            <v:imagedata r:id="rId32"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452FB6">
        <w:rPr>
          <w:position w:val="-6"/>
        </w:rPr>
        <w:pict w14:anchorId="603B8D93">
          <v:shape id="_x0000_i1030" type="#_x0000_t75" style="width:10pt;height:14pt">
            <v:imagedata r:id="rId33" o:title=""/>
          </v:shape>
        </w:pict>
      </w:r>
      <w:r w:rsidR="00EE7403" w:rsidRPr="008C20E4">
        <w:t xml:space="preserve"> [</w:t>
      </w:r>
      <w:r w:rsidR="00EE7403" w:rsidRPr="008C20E4">
        <w:rPr>
          <w:b/>
        </w:rPr>
        <w:t>T</w:t>
      </w:r>
      <w:r w:rsidR="00EE7403" w:rsidRPr="008C20E4">
        <w:t>]</w:t>
      </w:r>
      <w:r>
        <w:t xml:space="preserve">, and Faraday constant </w:t>
      </w:r>
      <w:r w:rsidR="00452FB6">
        <w:rPr>
          <w:position w:val="-12"/>
        </w:rPr>
        <w:pict w14:anchorId="5C3E01DE">
          <v:shape id="_x0000_i1031" type="#_x0000_t75" style="width:14pt;height:18pt">
            <v:imagedata r:id="rId34"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6" w:name="_Ref188932792"/>
      <w:bookmarkStart w:id="57" w:name="_Toc407974893"/>
      <w:r>
        <w:t>Solutes</w:t>
      </w:r>
      <w:bookmarkEnd w:id="56"/>
      <w:bookmarkEnd w:id="5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452FB6">
        <w:rPr>
          <w:position w:val="-4"/>
        </w:rPr>
        <w:pict w14:anchorId="033BCEEC">
          <v:shape id="_x0000_i1032" type="#_x0000_t75" style="width:15.35pt;height:15.35pt">
            <v:imagedata r:id="rId35" o:title=""/>
          </v:shape>
        </w:pict>
      </w:r>
      <w:r>
        <w:t xml:space="preserve">, molar mass </w:t>
      </w:r>
      <w:r w:rsidR="00452FB6">
        <w:rPr>
          <w:position w:val="-4"/>
        </w:rPr>
        <w:pict w14:anchorId="1C82A89B">
          <v:shape id="_x0000_i1033" type="#_x0000_t75" style="width:21.35pt;height:15.35pt">
            <v:imagedata r:id="rId36" o:title=""/>
          </v:shape>
        </w:pict>
      </w:r>
      <w:r>
        <w:t xml:space="preserve">, and density </w:t>
      </w:r>
      <w:r w:rsidR="00452FB6">
        <w:rPr>
          <w:position w:val="-12"/>
        </w:rPr>
        <w:pict w14:anchorId="75CCE845">
          <v:shape id="_x0000_i1034" type="#_x0000_t75" style="width:17.35pt;height:19.35pt">
            <v:imagedata r:id="rId37"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58" w:name="_Ref240797992"/>
      <w:bookmarkStart w:id="59" w:name="_Toc407974894"/>
      <w:r>
        <w:t>Solid-Bound Molecules</w:t>
      </w:r>
      <w:bookmarkEnd w:id="58"/>
      <w:bookmarkEnd w:id="5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0" w:name="_Ref174185715"/>
      <w:bookmarkStart w:id="61" w:name="_Toc407974895"/>
      <w:r>
        <w:lastRenderedPageBreak/>
        <w:t>Material Section</w:t>
      </w:r>
      <w:bookmarkEnd w:id="60"/>
      <w:bookmarkEnd w:id="61"/>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2" w:name="_Ref178490824"/>
      <w:bookmarkStart w:id="63" w:name="_Ref178491142"/>
      <w:bookmarkStart w:id="64" w:name="_Toc407974896"/>
      <w:r>
        <w:lastRenderedPageBreak/>
        <w:t>Geometry Section</w:t>
      </w:r>
      <w:bookmarkEnd w:id="62"/>
      <w:bookmarkEnd w:id="63"/>
      <w:bookmarkEnd w:id="64"/>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65"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66" w:author="Steve Maas" w:date="2015-01-02T14:57:00Z"/>
        </w:rPr>
      </w:pPr>
      <w:ins w:id="67"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68" w:author="Steve Maas" w:date="2015-01-02T14:57:00Z"/>
        </w:rPr>
      </w:pPr>
      <w:ins w:id="69"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70" w:author="Steve Maas" w:date="2015-01-02T14:57:00Z"/>
        </w:rPr>
      </w:pPr>
      <w:ins w:id="71" w:author="Steve Maas" w:date="2015-01-02T14:57:00Z">
        <w:r>
          <w:rPr>
            <w:i/>
          </w:rPr>
          <w:t>ElementSet</w:t>
        </w:r>
        <w:r w:rsidRPr="00355CC6">
          <w:t>:</w:t>
        </w:r>
        <w:r>
          <w:t xml:space="preserve"> defines an element</w:t>
        </w:r>
      </w:ins>
    </w:p>
    <w:p w14:paraId="05733020" w14:textId="7F8EAD98" w:rsidR="00355CC6" w:rsidRDefault="00355CC6">
      <w:pPr>
        <w:pPrChange w:id="72" w:author="Steve Maas" w:date="2015-01-02T14:57:00Z">
          <w:pPr>
            <w:numPr>
              <w:numId w:val="13"/>
            </w:numPr>
            <w:tabs>
              <w:tab w:val="num" w:pos="720"/>
            </w:tabs>
            <w:ind w:left="720" w:hanging="360"/>
          </w:pPr>
        </w:pPrChange>
      </w:pPr>
      <w:ins w:id="73"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74" w:name="_Toc407974897"/>
      <w:r>
        <w:t>Nodes Section</w:t>
      </w:r>
      <w:bookmarkEnd w:id="74"/>
    </w:p>
    <w:p w14:paraId="49B77FC1" w14:textId="4B48FF76" w:rsidR="00355CC6" w:rsidRDefault="006A0BC1" w:rsidP="006A0BC1">
      <w:pPr>
        <w:rPr>
          <w:ins w:id="75" w:author="Steve Maas" w:date="2015-01-02T14:59:00Z"/>
        </w:rPr>
      </w:pPr>
      <w:r>
        <w:t xml:space="preserve">The </w:t>
      </w:r>
      <w:del w:id="76" w:author="Steve Maas" w:date="2015-01-02T14:58:00Z">
        <w:r w:rsidRPr="00355CC6" w:rsidDel="00355CC6">
          <w:rPr>
            <w:i/>
            <w:rPrChange w:id="77" w:author="Steve Maas" w:date="2015-01-02T14:58:00Z">
              <w:rPr/>
            </w:rPrChange>
          </w:rPr>
          <w:delText xml:space="preserve">nodes </w:delText>
        </w:r>
      </w:del>
      <w:ins w:id="78" w:author="Steve Maas" w:date="2015-01-02T14:58:00Z">
        <w:r w:rsidR="00355CC6">
          <w:rPr>
            <w:i/>
          </w:rPr>
          <w:t xml:space="preserve">Nodes </w:t>
        </w:r>
      </w:ins>
      <w:r w:rsidRPr="00261DCA">
        <w:t>section</w:t>
      </w:r>
      <w:r>
        <w:t xml:space="preserve"> contains </w:t>
      </w:r>
      <w:del w:id="79" w:author="Steve Maas" w:date="2015-01-02T14:59:00Z">
        <w:r w:rsidDel="00355CC6">
          <w:delText xml:space="preserve">all the </w:delText>
        </w:r>
      </w:del>
      <w:r>
        <w:t xml:space="preserve">nodal coordinates. </w:t>
      </w:r>
      <w:ins w:id="80"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81" w:author="Steve Maas" w:date="2015-01-02T14:59:00Z"/>
        </w:rPr>
      </w:pPr>
    </w:p>
    <w:p w14:paraId="4A7D35D2" w14:textId="7ADAF08D" w:rsidR="00355CC6" w:rsidRPr="00261DCA" w:rsidRDefault="00355CC6">
      <w:pPr>
        <w:pStyle w:val="Code0"/>
        <w:rPr>
          <w:ins w:id="82" w:author="Steve Maas" w:date="2015-01-02T14:59:00Z"/>
        </w:rPr>
        <w:pPrChange w:id="83" w:author="Steve Maas" w:date="2015-01-02T14:59:00Z">
          <w:pPr/>
        </w:pPrChange>
      </w:pPr>
      <w:ins w:id="84" w:author="Steve Maas" w:date="2015-01-02T14:59:00Z">
        <w:r>
          <w:t>&lt;Nodes [set="</w:t>
        </w:r>
      </w:ins>
      <w:ins w:id="85" w:author="Steve Maas" w:date="2015-01-02T15:00:00Z">
        <w:r>
          <w:t>&lt;set name&gt;"]&gt;</w:t>
        </w:r>
      </w:ins>
    </w:p>
    <w:p w14:paraId="4771AA50" w14:textId="77777777" w:rsidR="00355CC6" w:rsidRDefault="00355CC6" w:rsidP="006A0BC1">
      <w:pPr>
        <w:rPr>
          <w:ins w:id="86" w:author="Steve Maas" w:date="2015-01-02T14:59:00Z"/>
        </w:rPr>
      </w:pPr>
    </w:p>
    <w:p w14:paraId="69791D46" w14:textId="10FD033A" w:rsidR="006A0BC1" w:rsidRDefault="00355CC6" w:rsidP="006A0BC1">
      <w:ins w:id="87" w:author="Steve Maas" w:date="2015-01-02T15:01:00Z">
        <w:r>
          <w:t xml:space="preserve">The nodes are defined using the </w:t>
        </w:r>
      </w:ins>
      <w:ins w:id="88"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89"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90" w:author="Steve Maas" w:date="2015-01-02T15:02:00Z"/>
        </w:rPr>
      </w:pPr>
    </w:p>
    <w:p w14:paraId="0872546A" w14:textId="6A791DA9" w:rsidR="00355CC6" w:rsidRDefault="00355CC6" w:rsidP="006A0BC1">
      <w:pPr>
        <w:rPr>
          <w:ins w:id="91" w:author="Steve Maas" w:date="2015-01-02T15:02:00Z"/>
        </w:rPr>
      </w:pPr>
      <w:ins w:id="92"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93" w:author="Steve Maas" w:date="2015-01-02T15:02:00Z"/>
        </w:rPr>
      </w:pPr>
    </w:p>
    <w:p w14:paraId="4373DA93" w14:textId="486A3B31" w:rsidR="00355CC6" w:rsidRDefault="00355CC6">
      <w:pPr>
        <w:pStyle w:val="Code0"/>
        <w:rPr>
          <w:ins w:id="94" w:author="Steve Maas" w:date="2015-01-02T15:03:00Z"/>
        </w:rPr>
        <w:pPrChange w:id="95" w:author="Steve Maas" w:date="2015-01-02T15:02:00Z">
          <w:pPr/>
        </w:pPrChange>
      </w:pPr>
      <w:ins w:id="96" w:author="Steve Maas" w:date="2015-01-02T15:03:00Z">
        <w:r>
          <w:t>&lt;Nodes set="set01"&gt;</w:t>
        </w:r>
      </w:ins>
    </w:p>
    <w:p w14:paraId="5E2450D1" w14:textId="01F97E68" w:rsidR="00355CC6" w:rsidRDefault="00355CC6">
      <w:pPr>
        <w:pStyle w:val="Code0"/>
        <w:rPr>
          <w:ins w:id="97" w:author="Steve Maas" w:date="2015-01-02T15:03:00Z"/>
        </w:rPr>
        <w:pPrChange w:id="98" w:author="Steve Maas" w:date="2015-01-02T15:02:00Z">
          <w:pPr/>
        </w:pPrChange>
      </w:pPr>
      <w:ins w:id="99" w:author="Steve Maas" w:date="2015-01-02T15:03:00Z">
        <w:r>
          <w:tab/>
          <w:t>&lt;node id="1"&gt;0,0,0,&lt;/node&gt;</w:t>
        </w:r>
      </w:ins>
    </w:p>
    <w:p w14:paraId="540FECBA" w14:textId="65B8E432" w:rsidR="00355CC6" w:rsidRDefault="00355CC6">
      <w:pPr>
        <w:pStyle w:val="Code0"/>
        <w:rPr>
          <w:ins w:id="100" w:author="Steve Maas" w:date="2015-01-02T15:03:00Z"/>
        </w:rPr>
        <w:pPrChange w:id="101" w:author="Steve Maas" w:date="2015-01-02T15:02:00Z">
          <w:pPr/>
        </w:pPrChange>
      </w:pPr>
      <w:ins w:id="102" w:author="Steve Maas" w:date="2015-01-02T15:03:00Z">
        <w:r>
          <w:tab/>
          <w:t>...</w:t>
        </w:r>
      </w:ins>
    </w:p>
    <w:p w14:paraId="22FF9C3B" w14:textId="3F4B06BA" w:rsidR="00355CC6" w:rsidRDefault="00355CC6">
      <w:pPr>
        <w:pStyle w:val="Code0"/>
        <w:rPr>
          <w:ins w:id="103" w:author="Steve Maas" w:date="2015-01-02T15:03:00Z"/>
        </w:rPr>
        <w:pPrChange w:id="104" w:author="Steve Maas" w:date="2015-01-02T15:02:00Z">
          <w:pPr/>
        </w:pPrChange>
      </w:pPr>
      <w:ins w:id="105" w:author="Steve Maas" w:date="2015-01-02T15:03:00Z">
        <w:r>
          <w:tab/>
          <w:t>&lt;/node id="101"&gt;1,1,1&lt;/node&gt;</w:t>
        </w:r>
      </w:ins>
    </w:p>
    <w:p w14:paraId="156B1751" w14:textId="486A3B31" w:rsidR="00355CC6" w:rsidRDefault="00355CC6">
      <w:pPr>
        <w:pStyle w:val="Code0"/>
        <w:rPr>
          <w:ins w:id="106" w:author="Steve Maas" w:date="2015-01-02T15:03:00Z"/>
        </w:rPr>
        <w:pPrChange w:id="107" w:author="Steve Maas" w:date="2015-01-02T15:02:00Z">
          <w:pPr/>
        </w:pPrChange>
      </w:pPr>
      <w:ins w:id="108" w:author="Steve Maas" w:date="2015-01-02T15:03:00Z">
        <w:r>
          <w:t>&lt;/Nodes&gt;</w:t>
        </w:r>
      </w:ins>
    </w:p>
    <w:p w14:paraId="3C4DEEFA" w14:textId="292FB1EB" w:rsidR="00355CC6" w:rsidRDefault="00355CC6">
      <w:pPr>
        <w:pStyle w:val="Code0"/>
        <w:rPr>
          <w:ins w:id="109" w:author="Steve Maas" w:date="2015-01-02T15:04:00Z"/>
        </w:rPr>
        <w:pPrChange w:id="110" w:author="Steve Maas" w:date="2015-01-02T15:02:00Z">
          <w:pPr/>
        </w:pPrChange>
      </w:pPr>
      <w:ins w:id="111" w:author="Steve Maas" w:date="2015-01-02T15:03:00Z">
        <w:r>
          <w:t>&lt;Nodes set="set02"&gt;</w:t>
        </w:r>
      </w:ins>
    </w:p>
    <w:p w14:paraId="346D4620" w14:textId="16E03EE3" w:rsidR="00355CC6" w:rsidRDefault="00355CC6">
      <w:pPr>
        <w:pStyle w:val="Code0"/>
        <w:rPr>
          <w:ins w:id="112" w:author="Steve Maas" w:date="2015-01-02T15:04:00Z"/>
        </w:rPr>
        <w:pPrChange w:id="113" w:author="Steve Maas" w:date="2015-01-02T15:02:00Z">
          <w:pPr/>
        </w:pPrChange>
      </w:pPr>
      <w:ins w:id="114" w:author="Steve Maas" w:date="2015-01-02T15:04:00Z">
        <w:r>
          <w:tab/>
          <w:t>&lt;node id="102"&gt;2,1,1&lt;/node&gt;</w:t>
        </w:r>
      </w:ins>
    </w:p>
    <w:p w14:paraId="65FC3092" w14:textId="31CDC558" w:rsidR="00355CC6" w:rsidRDefault="00355CC6">
      <w:pPr>
        <w:pStyle w:val="Code0"/>
        <w:rPr>
          <w:ins w:id="115" w:author="Steve Maas" w:date="2015-01-02T15:04:00Z"/>
        </w:rPr>
        <w:pPrChange w:id="116" w:author="Steve Maas" w:date="2015-01-02T15:02:00Z">
          <w:pPr/>
        </w:pPrChange>
      </w:pPr>
      <w:ins w:id="117" w:author="Steve Maas" w:date="2015-01-02T15:04:00Z">
        <w:r>
          <w:tab/>
          <w:t>...</w:t>
        </w:r>
      </w:ins>
    </w:p>
    <w:p w14:paraId="24B4B2A7" w14:textId="67C68666" w:rsidR="00355CC6" w:rsidRDefault="00355CC6">
      <w:pPr>
        <w:pStyle w:val="Code0"/>
        <w:rPr>
          <w:ins w:id="118" w:author="Steve Maas" w:date="2015-01-02T15:03:00Z"/>
        </w:rPr>
        <w:pPrChange w:id="119" w:author="Steve Maas" w:date="2015-01-02T15:02:00Z">
          <w:pPr/>
        </w:pPrChange>
      </w:pPr>
      <w:ins w:id="120" w:author="Steve Maas" w:date="2015-01-02T15:04:00Z">
        <w:r>
          <w:tab/>
          <w:t>&lt;node id="999"&gt;2,2,2&lt;/node&gt;</w:t>
        </w:r>
      </w:ins>
    </w:p>
    <w:p w14:paraId="3CDA9916" w14:textId="25C93E71" w:rsidR="00355CC6" w:rsidRDefault="00355CC6">
      <w:pPr>
        <w:pStyle w:val="Code0"/>
        <w:rPr>
          <w:ins w:id="121" w:author="Steve Maas" w:date="2015-01-02T15:02:00Z"/>
        </w:rPr>
        <w:pPrChange w:id="122" w:author="Steve Maas" w:date="2015-01-02T15:02:00Z">
          <w:pPr/>
        </w:pPrChange>
      </w:pPr>
      <w:ins w:id="123" w:author="Steve Maas" w:date="2015-01-02T15:03:00Z">
        <w:r>
          <w:t>&lt;/Nodes&gt;</w:t>
        </w:r>
      </w:ins>
    </w:p>
    <w:p w14:paraId="2FDE9120" w14:textId="77777777" w:rsidR="00355CC6" w:rsidRDefault="00355CC6" w:rsidP="006A0BC1">
      <w:pPr>
        <w:rPr>
          <w:ins w:id="124" w:author="Steve Maas" w:date="2015-01-02T15:02:00Z"/>
        </w:rPr>
      </w:pPr>
    </w:p>
    <w:p w14:paraId="26456B12" w14:textId="45357BE3" w:rsidR="006A0BC1" w:rsidRDefault="006A0BC1" w:rsidP="006A0BC1">
      <w:del w:id="125"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26" w:name="_Ref376432008"/>
      <w:bookmarkStart w:id="127" w:name="_Toc407974898"/>
      <w:r w:rsidRPr="00EF5020">
        <w:lastRenderedPageBreak/>
        <w:t>Elements</w:t>
      </w:r>
      <w:r>
        <w:t xml:space="preserve"> Section</w:t>
      </w:r>
      <w:bookmarkEnd w:id="126"/>
      <w:bookmarkEnd w:id="12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28" w:author="Steve Maas" w:date="2015-01-02T15:04:00Z">
              <w:r w:rsidDel="00355CC6">
                <w:delText>name</w:delText>
              </w:r>
            </w:del>
            <w:ins w:id="129"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30" w:author="Steve Maas" w:date="2015-01-02T15:05:00Z">
              <w:r w:rsidDel="00F94E86">
                <w:delText>domain</w:delText>
              </w:r>
              <w:r w:rsidR="00194632" w:rsidDel="00F94E86">
                <w:delText xml:space="preserve"> </w:delText>
              </w:r>
            </w:del>
            <w:ins w:id="131"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32" w:author="Steve Maas" w:date="2015-01-02T15:04:00Z">
        <w:r w:rsidRPr="00A535E4" w:rsidDel="00355CC6">
          <w:delText>name</w:delText>
        </w:r>
      </w:del>
      <w:ins w:id="133"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34" w:name="_Toc350354842"/>
      <w:bookmarkStart w:id="135" w:name="_Toc350439800"/>
      <w:bookmarkStart w:id="136" w:name="_Toc352596206"/>
      <w:bookmarkStart w:id="137" w:name="_Toc363724979"/>
      <w:bookmarkStart w:id="138" w:name="_Toc407974899"/>
      <w:bookmarkEnd w:id="134"/>
      <w:bookmarkEnd w:id="135"/>
      <w:bookmarkEnd w:id="136"/>
      <w:bookmarkEnd w:id="137"/>
      <w:r>
        <w:t>Solid Elements</w:t>
      </w:r>
      <w:bookmarkEnd w:id="138"/>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39" w:author="Steve Maas" w:date="2015-01-02T15:06:00Z">
              <w:r w:rsidR="00F94E86">
                <w:t xml:space="preserve">hexahedral </w:t>
              </w:r>
            </w:ins>
            <w:r>
              <w:t>elements</w:t>
            </w:r>
          </w:p>
        </w:tc>
      </w:tr>
      <w:tr w:rsidR="00F94E86" w14:paraId="0A788974" w14:textId="77777777" w:rsidTr="006D770B">
        <w:trPr>
          <w:ins w:id="140" w:author="Steve Maas" w:date="2015-01-02T15:05:00Z"/>
        </w:trPr>
        <w:tc>
          <w:tcPr>
            <w:tcW w:w="1638" w:type="dxa"/>
          </w:tcPr>
          <w:p w14:paraId="012B27AB" w14:textId="4D3DE21C" w:rsidR="00F94E86" w:rsidRDefault="00F94E86" w:rsidP="006A0BC1">
            <w:pPr>
              <w:rPr>
                <w:ins w:id="141" w:author="Steve Maas" w:date="2015-01-02T15:05:00Z"/>
              </w:rPr>
            </w:pPr>
            <w:ins w:id="142" w:author="Steve Maas" w:date="2015-01-02T15:06:00Z">
              <w:r>
                <w:t>hex27</w:t>
              </w:r>
            </w:ins>
          </w:p>
        </w:tc>
        <w:tc>
          <w:tcPr>
            <w:tcW w:w="7938" w:type="dxa"/>
          </w:tcPr>
          <w:p w14:paraId="6F9D8EB4" w14:textId="0D3744F7" w:rsidR="00F94E86" w:rsidRDefault="00F94E86" w:rsidP="006A0BC1">
            <w:pPr>
              <w:rPr>
                <w:ins w:id="143" w:author="Steve Maas" w:date="2015-01-02T15:05:00Z"/>
              </w:rPr>
            </w:pPr>
            <w:ins w:id="144"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45" w:author="Steve Maas" w:date="2015-01-02T15:06:00Z"/>
        </w:trPr>
        <w:tc>
          <w:tcPr>
            <w:tcW w:w="1638" w:type="dxa"/>
          </w:tcPr>
          <w:p w14:paraId="08AED120" w14:textId="2A45C35E" w:rsidR="00F94E86" w:rsidRDefault="00F94E86" w:rsidP="006A0BC1">
            <w:pPr>
              <w:rPr>
                <w:ins w:id="146" w:author="Steve Maas" w:date="2015-01-02T15:06:00Z"/>
              </w:rPr>
            </w:pPr>
            <w:ins w:id="147" w:author="Steve Maas" w:date="2015-01-02T15:06:00Z">
              <w:r>
                <w:t>tet15</w:t>
              </w:r>
            </w:ins>
          </w:p>
        </w:tc>
        <w:tc>
          <w:tcPr>
            <w:tcW w:w="7938" w:type="dxa"/>
          </w:tcPr>
          <w:p w14:paraId="35996AAE" w14:textId="5164B441" w:rsidR="00F94E86" w:rsidRDefault="00F94E86" w:rsidP="006A0BC1">
            <w:pPr>
              <w:rPr>
                <w:ins w:id="148" w:author="Steve Maas" w:date="2015-01-02T15:06:00Z"/>
              </w:rPr>
            </w:pPr>
            <w:ins w:id="149"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7E5A74" w:rsidRDefault="007E5A74"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7E5A74" w:rsidRDefault="007E5A74"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7E5A74" w:rsidRDefault="007E5A74"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7E5A74" w:rsidRDefault="007E5A74"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7E5A74" w:rsidRDefault="007E5A74"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7E5A74" w:rsidRDefault="007E5A74"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7E5A74" w:rsidRDefault="007E5A74"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7E5A74" w:rsidRDefault="007E5A74"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7E5A74" w:rsidRDefault="007E5A74"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7E5A74" w:rsidRDefault="007E5A74"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7E5A74" w:rsidRDefault="007E5A74"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7E5A74" w:rsidRDefault="007E5A74"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7E5A74" w:rsidRDefault="007E5A74"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7E5A74" w:rsidRDefault="007E5A74"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7E5A74" w:rsidRDefault="007E5A74"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7E5A74" w:rsidRDefault="007E5A74"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7E5A74" w:rsidRDefault="007E5A74"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7E5A74" w:rsidRDefault="007E5A74"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7E5A74" w:rsidRDefault="007E5A74"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7E5A74" w:rsidRDefault="007E5A74"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7E5A74" w:rsidRDefault="007E5A74"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C91B14" w:rsidRDefault="00C91B14"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C91B14" w:rsidRDefault="00C91B14"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C91B14" w:rsidRDefault="00C91B14"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C91B14" w:rsidRDefault="00C91B14"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C91B14" w:rsidRDefault="00C91B14"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C91B14" w:rsidRDefault="00C91B14"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C91B14" w:rsidRDefault="00C91B14"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C91B14" w:rsidRDefault="00C91B14"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C91B14" w:rsidRDefault="00C91B14"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C91B14" w:rsidRDefault="00C91B14"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C91B14" w:rsidRDefault="00C91B14"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C91B14" w:rsidRDefault="00C91B14"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C91B14" w:rsidRDefault="00C91B14"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C91B14" w:rsidRDefault="00C91B14"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C91B14" w:rsidRDefault="00C91B14"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C91B14" w:rsidRDefault="00C91B14"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C91B14" w:rsidRDefault="00C91B14"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C91B14" w:rsidRDefault="00C91B14"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C91B14" w:rsidRDefault="00C91B14"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C91B14" w:rsidRDefault="00C91B14"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C91B14" w:rsidRDefault="00C91B14"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8B6DD4">
          <w:rPr>
            <w:noProof/>
          </w:rPr>
          <w:t>3</w:t>
        </w:r>
      </w:fldSimple>
      <w:r w:rsidRPr="00DF40FE">
        <w:noBreakHyphen/>
      </w:r>
      <w:fldSimple w:instr=" SEQ Figure \* ARABIC \s 1 ">
        <w:r w:rsidR="008B6DD4">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50" w:name="_Toc407974900"/>
      <w:r>
        <w:t>Shell Elements</w:t>
      </w:r>
      <w:bookmarkEnd w:id="15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7E5A74" w:rsidRDefault="007E5A74"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7E5A74" w:rsidRDefault="007E5A74"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7E5A74" w:rsidRDefault="007E5A74"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7E5A74" w:rsidRDefault="007E5A74"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7E5A74" w:rsidRDefault="007E5A74"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7E5A74" w:rsidRDefault="007E5A74"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7E5A74" w:rsidRDefault="007E5A74"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C91B14" w:rsidRDefault="00C91B14"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C91B14" w:rsidRDefault="00C91B14"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C91B14" w:rsidRDefault="00C91B14"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C91B14" w:rsidRDefault="00C91B14"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C91B14" w:rsidRDefault="00C91B14"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C91B14" w:rsidRDefault="00C91B14"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C91B14" w:rsidRDefault="00C91B1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8B6DD4">
          <w:rPr>
            <w:noProof/>
          </w:rPr>
          <w:t>3</w:t>
        </w:r>
      </w:fldSimple>
      <w:r w:rsidRPr="006768E0">
        <w:noBreakHyphen/>
      </w:r>
      <w:fldSimple w:instr=" SEQ Figure \* ARABIC \s 1 ">
        <w:r w:rsidR="008B6DD4">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51" w:name="_Ref376174920"/>
      <w:bookmarkStart w:id="152" w:name="_Toc407974901"/>
      <w:r w:rsidRPr="007A75DE">
        <w:t>Surface Elements</w:t>
      </w:r>
      <w:bookmarkEnd w:id="151"/>
      <w:bookmarkEnd w:id="15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53" w:name="_Ref230518438"/>
      <w:bookmarkStart w:id="154" w:name="_Toc407974902"/>
      <w:r>
        <w:t>Element</w:t>
      </w:r>
      <w:r w:rsidR="00D153DC">
        <w:t xml:space="preserve"> </w:t>
      </w:r>
      <w:r>
        <w:t>Data Section</w:t>
      </w:r>
      <w:bookmarkEnd w:id="153"/>
      <w:bookmarkEnd w:id="15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55" w:name="_Ref376175517"/>
      <w:bookmarkStart w:id="156" w:name="_Toc407974903"/>
      <w:r>
        <w:t>Surface Section</w:t>
      </w:r>
      <w:bookmarkEnd w:id="155"/>
      <w:bookmarkEnd w:id="156"/>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57" w:name="_Ref378149880"/>
      <w:bookmarkStart w:id="158" w:name="_Toc407974904"/>
      <w:r>
        <w:t>NodeSet Section</w:t>
      </w:r>
      <w:bookmarkEnd w:id="157"/>
      <w:bookmarkEnd w:id="158"/>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59" w:author="Steve Maas" w:date="2015-01-02T15:07:00Z"/>
        </w:rPr>
        <w:pPrChange w:id="160" w:author="Steve Maas" w:date="2015-01-02T15:07:00Z">
          <w:pPr/>
        </w:pPrChange>
      </w:pPr>
      <w:bookmarkStart w:id="161" w:name="_Toc407974905"/>
      <w:ins w:id="162" w:author="Steve Maas" w:date="2015-01-02T15:07:00Z">
        <w:r>
          <w:lastRenderedPageBreak/>
          <w:t>ElementSet Section</w:t>
        </w:r>
        <w:bookmarkEnd w:id="161"/>
      </w:ins>
    </w:p>
    <w:p w14:paraId="39755BA2" w14:textId="090213CD" w:rsidR="00F94E86" w:rsidRDefault="00F94E86">
      <w:pPr>
        <w:rPr>
          <w:ins w:id="163" w:author="Steve Maas" w:date="2015-01-02T15:10:00Z"/>
        </w:rPr>
      </w:pPr>
      <w:ins w:id="164" w:author="Steve Maas" w:date="2015-01-02T15:07:00Z">
        <w:r>
          <w:t xml:space="preserve">The </w:t>
        </w:r>
        <w:r>
          <w:rPr>
            <w:i/>
          </w:rPr>
          <w:t xml:space="preserve">ElementSet </w:t>
        </w:r>
        <w:r>
          <w:t xml:space="preserve">section can be used to define an element set. </w:t>
        </w:r>
      </w:ins>
      <w:ins w:id="165" w:author="Steve Maas" w:date="2015-01-02T15:08:00Z">
        <w:r>
          <w:t xml:space="preserve">Element sets can be used to output data for only a subset of elements. </w:t>
        </w:r>
      </w:ins>
      <w:ins w:id="166"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167" w:author="Steve Maas" w:date="2015-01-02T15:10:00Z">
        <w:r>
          <w:rPr>
            <w:i/>
          </w:rPr>
          <w:t xml:space="preserve">elem </w:t>
        </w:r>
        <w:r>
          <w:t>tag is defined which takes the element id as an attribute. For example,</w:t>
        </w:r>
      </w:ins>
    </w:p>
    <w:p w14:paraId="17468FA9" w14:textId="77777777" w:rsidR="00F94E86" w:rsidRDefault="00F94E86">
      <w:pPr>
        <w:rPr>
          <w:ins w:id="168" w:author="Steve Maas" w:date="2015-01-02T15:10:00Z"/>
        </w:rPr>
      </w:pPr>
    </w:p>
    <w:p w14:paraId="2FBE44F0" w14:textId="524F7113" w:rsidR="00F94E86" w:rsidRDefault="00F94E86">
      <w:pPr>
        <w:pStyle w:val="Code0"/>
        <w:rPr>
          <w:ins w:id="169" w:author="Steve Maas" w:date="2015-01-02T15:11:00Z"/>
        </w:rPr>
        <w:pPrChange w:id="170" w:author="Steve Maas" w:date="2015-01-02T15:10:00Z">
          <w:pPr/>
        </w:pPrChange>
      </w:pPr>
      <w:ins w:id="171" w:author="Steve Maas" w:date="2015-01-02T15:10:00Z">
        <w:r>
          <w:t>&lt;ElementSet name="set01"&gt;</w:t>
        </w:r>
      </w:ins>
    </w:p>
    <w:p w14:paraId="5B7CFD87" w14:textId="104D2072" w:rsidR="00F94E86" w:rsidRDefault="00F94E86">
      <w:pPr>
        <w:pStyle w:val="Code0"/>
        <w:rPr>
          <w:ins w:id="172" w:author="Steve Maas" w:date="2015-01-02T15:11:00Z"/>
        </w:rPr>
        <w:pPrChange w:id="173" w:author="Steve Maas" w:date="2015-01-02T15:10:00Z">
          <w:pPr/>
        </w:pPrChange>
      </w:pPr>
      <w:ins w:id="174" w:author="Steve Maas" w:date="2015-01-02T15:11:00Z">
        <w:r>
          <w:tab/>
          <w:t>&lt;elem id="1001"/&gt;</w:t>
        </w:r>
      </w:ins>
    </w:p>
    <w:p w14:paraId="5E5BAFD3" w14:textId="3CD346BA" w:rsidR="00F94E86" w:rsidRDefault="00F94E86">
      <w:pPr>
        <w:pStyle w:val="Code0"/>
        <w:rPr>
          <w:ins w:id="175" w:author="Steve Maas" w:date="2015-01-02T15:11:00Z"/>
        </w:rPr>
        <w:pPrChange w:id="176" w:author="Steve Maas" w:date="2015-01-02T15:10:00Z">
          <w:pPr/>
        </w:pPrChange>
      </w:pPr>
      <w:ins w:id="177" w:author="Steve Maas" w:date="2015-01-02T15:11:00Z">
        <w:r>
          <w:tab/>
          <w:t>&lt;elem id="1002"/&gt;</w:t>
        </w:r>
      </w:ins>
    </w:p>
    <w:p w14:paraId="79E264D7" w14:textId="052795B3" w:rsidR="00F94E86" w:rsidRDefault="00F94E86">
      <w:pPr>
        <w:pStyle w:val="Code0"/>
        <w:rPr>
          <w:ins w:id="178" w:author="Steve Maas" w:date="2015-01-02T15:10:00Z"/>
        </w:rPr>
        <w:pPrChange w:id="179" w:author="Steve Maas" w:date="2015-01-02T15:10:00Z">
          <w:pPr/>
        </w:pPrChange>
      </w:pPr>
      <w:ins w:id="180" w:author="Steve Maas" w:date="2015-01-02T15:11:00Z">
        <w:r>
          <w:tab/>
          <w:t>&lt;elem id="1003"/&gt;</w:t>
        </w:r>
      </w:ins>
    </w:p>
    <w:p w14:paraId="635BC2DD" w14:textId="4CB1C91B" w:rsidR="00F94E86" w:rsidRDefault="00F94E86">
      <w:pPr>
        <w:pStyle w:val="Code0"/>
        <w:rPr>
          <w:ins w:id="181" w:author="Steve Maas" w:date="2015-01-02T15:10:00Z"/>
        </w:rPr>
        <w:pPrChange w:id="182" w:author="Steve Maas" w:date="2015-01-02T15:10:00Z">
          <w:pPr/>
        </w:pPrChange>
      </w:pPr>
      <w:ins w:id="183" w:author="Steve Maas" w:date="2015-01-02T15:11:00Z">
        <w:r>
          <w:t>&lt;/ElementSet&gt;</w:t>
        </w:r>
      </w:ins>
    </w:p>
    <w:p w14:paraId="31677E22" w14:textId="77777777" w:rsidR="00F94E86" w:rsidRPr="00261DCA" w:rsidRDefault="00F94E86">
      <w:pPr>
        <w:rPr>
          <w:ins w:id="184" w:author="Steve Maas" w:date="2015-01-02T15:07:00Z"/>
        </w:rPr>
      </w:pPr>
    </w:p>
    <w:p w14:paraId="0C11A481" w14:textId="5F6ED1D9" w:rsidR="00642181" w:rsidRPr="00214D8E" w:rsidRDefault="00642181">
      <w:pPr>
        <w:pStyle w:val="Heading3"/>
        <w:pPrChange w:id="185" w:author="Steve Maas" w:date="2015-01-02T15:07:00Z">
          <w:pPr/>
        </w:pPrChange>
      </w:pPr>
      <w:r>
        <w:br w:type="page"/>
      </w:r>
    </w:p>
    <w:p w14:paraId="1BE08D95" w14:textId="77777777" w:rsidR="00642181" w:rsidRDefault="00642181" w:rsidP="00642181">
      <w:pPr>
        <w:pStyle w:val="Heading2"/>
      </w:pPr>
      <w:bookmarkStart w:id="186" w:name="_Toc407974906"/>
      <w:r>
        <w:lastRenderedPageBreak/>
        <w:t>Initial Section</w:t>
      </w:r>
      <w:bookmarkEnd w:id="18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87" w:name="_Toc407974907"/>
      <w:r>
        <w:t>Initial Nodal Velocities</w:t>
      </w:r>
      <w:bookmarkEnd w:id="187"/>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88" w:name="_Toc407974908"/>
      <w:r>
        <w:t>Initial Nodal Effective Fluid Pressure</w:t>
      </w:r>
      <w:bookmarkEnd w:id="18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89" w:name="_Toc407974909"/>
      <w:r>
        <w:t>Initial Nodal Effective Concentration</w:t>
      </w:r>
      <w:bookmarkEnd w:id="189"/>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90" w:name="_Ref172095122"/>
      <w:bookmarkStart w:id="191" w:name="_Toc407974910"/>
      <w:r>
        <w:lastRenderedPageBreak/>
        <w:t>Boundary Section</w:t>
      </w:r>
      <w:bookmarkEnd w:id="190"/>
      <w:bookmarkEnd w:id="19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92" w:name="_Ref172095051"/>
      <w:bookmarkStart w:id="193" w:name="_Toc407974911"/>
      <w:r>
        <w:t>Prescribed Nodal Degrees of Freedom</w:t>
      </w:r>
      <w:bookmarkEnd w:id="192"/>
      <w:bookmarkEnd w:id="19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94" w:name="_Toc407974912"/>
      <w:r>
        <w:t>Fixed Nodal Degrees of Freedom</w:t>
      </w:r>
      <w:bookmarkEnd w:id="19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95" w:name="_Toc315942749"/>
      <w:bookmarkStart w:id="196" w:name="_Toc315943013"/>
      <w:bookmarkStart w:id="197" w:name="_Toc315943277"/>
      <w:bookmarkStart w:id="198" w:name="_Toc315942751"/>
      <w:bookmarkStart w:id="199" w:name="_Toc315943015"/>
      <w:bookmarkStart w:id="200" w:name="_Toc315943279"/>
      <w:bookmarkStart w:id="201" w:name="_Toc315942753"/>
      <w:bookmarkStart w:id="202" w:name="_Toc315943017"/>
      <w:bookmarkStart w:id="203" w:name="_Toc315943281"/>
      <w:bookmarkStart w:id="204" w:name="_Toc315942755"/>
      <w:bookmarkStart w:id="205" w:name="_Toc315943019"/>
      <w:bookmarkStart w:id="206" w:name="_Toc315943283"/>
      <w:bookmarkStart w:id="207" w:name="_Toc315942758"/>
      <w:bookmarkStart w:id="208" w:name="_Toc315943022"/>
      <w:bookmarkStart w:id="209" w:name="_Toc315943286"/>
      <w:bookmarkStart w:id="210" w:name="_Toc315942763"/>
      <w:bookmarkStart w:id="211" w:name="_Toc315943027"/>
      <w:bookmarkStart w:id="212" w:name="_Toc315943291"/>
      <w:bookmarkStart w:id="213" w:name="_Toc315942764"/>
      <w:bookmarkStart w:id="214" w:name="_Toc315943028"/>
      <w:bookmarkStart w:id="215" w:name="_Toc315943292"/>
      <w:bookmarkStart w:id="216" w:name="_Toc315942765"/>
      <w:bookmarkStart w:id="217" w:name="_Toc315943029"/>
      <w:bookmarkStart w:id="218" w:name="_Toc315943293"/>
      <w:bookmarkStart w:id="219" w:name="_Toc315942768"/>
      <w:bookmarkStart w:id="220" w:name="_Toc315943032"/>
      <w:bookmarkStart w:id="221" w:name="_Toc315943296"/>
      <w:bookmarkStart w:id="222" w:name="_Toc315942770"/>
      <w:bookmarkStart w:id="223" w:name="_Toc315943034"/>
      <w:bookmarkStart w:id="224" w:name="_Toc315943298"/>
      <w:bookmarkStart w:id="225" w:name="_Toc315942775"/>
      <w:bookmarkStart w:id="226" w:name="_Toc315943039"/>
      <w:bookmarkStart w:id="227" w:name="_Toc315943303"/>
      <w:bookmarkStart w:id="228" w:name="_Toc315942777"/>
      <w:bookmarkStart w:id="229" w:name="_Toc315943041"/>
      <w:bookmarkStart w:id="230" w:name="_Toc315943305"/>
      <w:bookmarkStart w:id="231" w:name="_Toc315942782"/>
      <w:bookmarkStart w:id="232" w:name="_Toc315943046"/>
      <w:bookmarkStart w:id="233" w:name="_Toc315943310"/>
      <w:bookmarkStart w:id="234" w:name="_Toc315942784"/>
      <w:bookmarkStart w:id="235" w:name="_Toc315943048"/>
      <w:bookmarkStart w:id="236" w:name="_Toc315943312"/>
      <w:bookmarkStart w:id="237" w:name="_Toc315942786"/>
      <w:bookmarkStart w:id="238" w:name="_Toc315943050"/>
      <w:bookmarkStart w:id="239" w:name="_Toc315943314"/>
      <w:bookmarkStart w:id="240" w:name="_Toc315942806"/>
      <w:bookmarkStart w:id="241" w:name="_Toc315943070"/>
      <w:bookmarkStart w:id="242" w:name="_Toc315943334"/>
      <w:bookmarkStart w:id="243" w:name="_Toc315942809"/>
      <w:bookmarkStart w:id="244" w:name="_Toc315943073"/>
      <w:bookmarkStart w:id="245" w:name="_Toc315943337"/>
      <w:bookmarkStart w:id="246" w:name="_Toc315942810"/>
      <w:bookmarkStart w:id="247" w:name="_Toc315943074"/>
      <w:bookmarkStart w:id="248" w:name="_Toc315943338"/>
      <w:bookmarkStart w:id="249" w:name="_Toc315942811"/>
      <w:bookmarkStart w:id="250" w:name="_Toc315943075"/>
      <w:bookmarkStart w:id="251" w:name="_Toc315943339"/>
      <w:bookmarkStart w:id="252" w:name="_Toc315942816"/>
      <w:bookmarkStart w:id="253" w:name="_Toc315943080"/>
      <w:bookmarkStart w:id="254" w:name="_Toc315943344"/>
      <w:bookmarkStart w:id="255" w:name="_Toc315942818"/>
      <w:bookmarkStart w:id="256" w:name="_Toc315943082"/>
      <w:bookmarkStart w:id="257" w:name="_Toc315943346"/>
      <w:bookmarkStart w:id="258" w:name="_Toc315942820"/>
      <w:bookmarkStart w:id="259" w:name="_Toc315943084"/>
      <w:bookmarkStart w:id="260" w:name="_Toc315943348"/>
      <w:bookmarkStart w:id="261" w:name="_Toc315942822"/>
      <w:bookmarkStart w:id="262" w:name="_Toc315943086"/>
      <w:bookmarkStart w:id="263" w:name="_Toc315943350"/>
      <w:bookmarkStart w:id="264" w:name="_Toc315942824"/>
      <w:bookmarkStart w:id="265" w:name="_Toc315943088"/>
      <w:bookmarkStart w:id="266" w:name="_Toc315943352"/>
      <w:bookmarkStart w:id="267" w:name="_Toc315942829"/>
      <w:bookmarkStart w:id="268" w:name="_Toc315943093"/>
      <w:bookmarkStart w:id="269" w:name="_Toc315943357"/>
      <w:bookmarkStart w:id="270" w:name="_Toc315942831"/>
      <w:bookmarkStart w:id="271" w:name="_Toc315943095"/>
      <w:bookmarkStart w:id="272" w:name="_Toc315943359"/>
      <w:bookmarkStart w:id="273" w:name="_Toc315942833"/>
      <w:bookmarkStart w:id="274" w:name="_Toc315943097"/>
      <w:bookmarkStart w:id="275" w:name="_Toc315943361"/>
      <w:bookmarkStart w:id="276" w:name="_Toc315942834"/>
      <w:bookmarkStart w:id="277" w:name="_Toc315943098"/>
      <w:bookmarkStart w:id="278" w:name="_Toc315943362"/>
      <w:bookmarkStart w:id="279" w:name="_Toc315942839"/>
      <w:bookmarkStart w:id="280" w:name="_Toc315943103"/>
      <w:bookmarkStart w:id="281" w:name="_Toc315943367"/>
      <w:bookmarkStart w:id="282" w:name="_Toc315942840"/>
      <w:bookmarkStart w:id="283" w:name="_Toc315943104"/>
      <w:bookmarkStart w:id="284" w:name="_Toc315943368"/>
      <w:bookmarkStart w:id="285" w:name="_Toc315942841"/>
      <w:bookmarkStart w:id="286" w:name="_Toc315943105"/>
      <w:bookmarkStart w:id="287" w:name="_Toc315943369"/>
      <w:bookmarkStart w:id="288" w:name="_Toc315942843"/>
      <w:bookmarkStart w:id="289" w:name="_Toc315943107"/>
      <w:bookmarkStart w:id="290" w:name="_Toc315943371"/>
      <w:bookmarkStart w:id="291" w:name="_Toc315942845"/>
      <w:bookmarkStart w:id="292" w:name="_Toc315943109"/>
      <w:bookmarkStart w:id="293" w:name="_Toc315943373"/>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br w:type="page"/>
      </w:r>
    </w:p>
    <w:p w14:paraId="4FC9CF1B" w14:textId="38A0E96E" w:rsidR="006A0BC1" w:rsidRDefault="0098023B" w:rsidP="0098023B">
      <w:pPr>
        <w:pStyle w:val="Heading2"/>
      </w:pPr>
      <w:bookmarkStart w:id="294" w:name="_Toc407974913"/>
      <w:r>
        <w:lastRenderedPageBreak/>
        <w:t>Loads Section</w:t>
      </w:r>
      <w:bookmarkEnd w:id="29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95" w:name="_Toc407974914"/>
      <w:r>
        <w:t>Nodal Loads</w:t>
      </w:r>
      <w:bookmarkEnd w:id="29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96" w:name="_Toc407974915"/>
      <w:r>
        <w:t>Surface Loads</w:t>
      </w:r>
      <w:bookmarkEnd w:id="29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97" w:name="_Toc407974916"/>
      <w:r>
        <w:t xml:space="preserve">Pressure </w:t>
      </w:r>
      <w:r w:rsidR="004B0FC6">
        <w:t>Load</w:t>
      </w:r>
      <w:bookmarkEnd w:id="29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98" w:name="_Toc407974917"/>
      <w:r>
        <w:t>Traction Load</w:t>
      </w:r>
      <w:bookmarkEnd w:id="29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99" w:name="_Ref194576511"/>
      <w:bookmarkStart w:id="300" w:name="_Ref194576545"/>
      <w:bookmarkStart w:id="301" w:name="_Toc407974918"/>
      <w:r>
        <w:t>Mixture Normal Traction</w:t>
      </w:r>
      <w:bookmarkEnd w:id="299"/>
      <w:bookmarkEnd w:id="300"/>
      <w:bookmarkEnd w:id="301"/>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452FB6">
        <w:rPr>
          <w:i/>
          <w:position w:val="-6"/>
        </w:rPr>
        <w:pict w14:anchorId="7FD5387F">
          <v:shape id="_x0000_i1035" type="#_x0000_t75" style="width:8pt;height:13.35pt">
            <v:imagedata r:id="rId39" o:title=""/>
          </v:shape>
        </w:pict>
      </w:r>
      <w:r w:rsidRPr="00C64641">
        <w:t xml:space="preserve"> is the traction vector corresponding to the mixture (or total) stress </w:t>
      </w:r>
      <w:r w:rsidR="00452FB6">
        <w:rPr>
          <w:position w:val="-6"/>
        </w:rPr>
        <w:pict w14:anchorId="13757D18">
          <v:shape id="_x0000_i1036" type="#_x0000_t75" style="width:11.35pt;height:11.35pt">
            <v:imagedata r:id="rId40" o:title=""/>
          </v:shape>
        </w:pict>
      </w:r>
      <w:r w:rsidRPr="00C64641">
        <w:t xml:space="preserve">; thus </w:t>
      </w:r>
      <w:r w:rsidR="00452FB6">
        <w:rPr>
          <w:position w:val="-6"/>
        </w:rPr>
        <w:pict w14:anchorId="7E26253B">
          <v:shape id="_x0000_i1037" type="#_x0000_t75" style="width:40pt;height:13.35pt">
            <v:imagedata r:id="rId41" o:title=""/>
          </v:shape>
        </w:pict>
      </w:r>
      <w:r w:rsidRPr="00C64641">
        <w:t xml:space="preserve">, where </w:t>
      </w:r>
      <w:r w:rsidR="00452FB6">
        <w:rPr>
          <w:position w:val="-4"/>
        </w:rPr>
        <w:pict w14:anchorId="62915E31">
          <v:shape id="_x0000_i1038" type="#_x0000_t75" style="width:10pt;height:10pt">
            <v:imagedata r:id="rId42" o:title=""/>
          </v:shape>
        </w:pict>
      </w:r>
      <w:r w:rsidRPr="00C64641">
        <w:t xml:space="preserve"> is the outward unit normal to the boundary surface.  Since </w:t>
      </w:r>
      <w:r w:rsidR="00452FB6">
        <w:rPr>
          <w:position w:val="-10"/>
        </w:rPr>
        <w:pict w14:anchorId="344D2DC8">
          <v:shape id="_x0000_i1039" type="#_x0000_t75" style="width:64pt;height:18pt">
            <v:imagedata r:id="rId43" o:title=""/>
          </v:shape>
        </w:pict>
      </w:r>
      <w:r w:rsidRPr="00C64641">
        <w:t xml:space="preserve">, where </w:t>
      </w:r>
      <w:r w:rsidR="00452FB6">
        <w:rPr>
          <w:position w:val="-10"/>
        </w:rPr>
        <w:pict w14:anchorId="793DE6B8">
          <v:shape id="_x0000_i1040" type="#_x0000_t75" style="width:12pt;height:13.35pt">
            <v:imagedata r:id="rId44" o:title=""/>
          </v:shape>
        </w:pict>
      </w:r>
      <w:r w:rsidRPr="00C64641">
        <w:t xml:space="preserve"> is the fluid pressure and </w:t>
      </w:r>
      <w:r w:rsidR="00452FB6">
        <w:rPr>
          <w:position w:val="-6"/>
        </w:rPr>
        <w:pict w14:anchorId="2834CBFD">
          <v:shape id="_x0000_i1041" type="#_x0000_t75" style="width:15.35pt;height:16pt">
            <v:imagedata r:id="rId45"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452FB6">
        <w:rPr>
          <w:position w:val="-10"/>
        </w:rPr>
        <w:pict w14:anchorId="217D3057">
          <v:shape id="_x0000_i1042" type="#_x0000_t75" style="width:60pt;height:18pt">
            <v:imagedata r:id="rId46" o:title=""/>
          </v:shape>
        </w:pict>
      </w:r>
      <w:r w:rsidRPr="00C64641">
        <w:t xml:space="preserve">, where </w:t>
      </w:r>
      <w:r w:rsidR="00452FB6">
        <w:rPr>
          <w:position w:val="-6"/>
        </w:rPr>
        <w:pict w14:anchorId="01C7119C">
          <v:shape id="_x0000_i1043" type="#_x0000_t75" style="width:49.35pt;height:16pt">
            <v:imagedata r:id="rId47"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452FB6">
        <w:rPr>
          <w:position w:val="-12"/>
        </w:rPr>
        <w:pict w14:anchorId="766680FB">
          <v:shape id="_x0000_i1044" type="#_x0000_t75" style="width:41.35pt;height:18pt">
            <v:imagedata r:id="rId48" o:title=""/>
          </v:shape>
        </w:pict>
      </w:r>
      <w:r w:rsidRPr="00C64641">
        <w:t xml:space="preserve"> (the normal component of the mixture traction) or </w:t>
      </w:r>
      <w:r w:rsidR="00452FB6">
        <w:rPr>
          <w:position w:val="-12"/>
        </w:rPr>
        <w:pict w14:anchorId="5E202FC0">
          <v:shape id="_x0000_i1045" type="#_x0000_t75" style="width:46pt;height:19.35pt">
            <v:imagedata r:id="rId49"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452FB6">
        <w:rPr>
          <w:position w:val="-10"/>
        </w:rPr>
        <w:pict w14:anchorId="60FB62BA">
          <v:shape id="_x0000_i1046" type="#_x0000_t75" style="width:12pt;height:13.35pt">
            <v:imagedata r:id="rId50"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452FB6">
        <w:rPr>
          <w:position w:val="-12"/>
        </w:rPr>
        <w:pict w14:anchorId="1F1BF813">
          <v:shape id="_x0000_i1047" type="#_x0000_t75" style="width:15.35pt;height:18pt">
            <v:imagedata r:id="rId51" o:title=""/>
          </v:shape>
        </w:pict>
      </w:r>
      <w:r w:rsidRPr="00C64641">
        <w:t xml:space="preserve">, the corresponding boundary conditions are </w:t>
      </w:r>
      <w:r w:rsidR="00452FB6">
        <w:rPr>
          <w:position w:val="-12"/>
        </w:rPr>
        <w:pict w14:anchorId="3C8B52AF">
          <v:shape id="_x0000_i1048" type="#_x0000_t75" style="width:35.35pt;height:18pt">
            <v:imagedata r:id="rId52" o:title=""/>
          </v:shape>
        </w:pict>
      </w:r>
      <w:r w:rsidRPr="00C64641">
        <w:t xml:space="preserve"> and </w:t>
      </w:r>
      <w:r w:rsidR="00452FB6">
        <w:rPr>
          <w:position w:val="-12"/>
        </w:rPr>
        <w:pict w14:anchorId="6CB25C27">
          <v:shape id="_x0000_i1049" type="#_x0000_t75" style="width:42pt;height:18pt">
            <v:imagedata r:id="rId53" o:title=""/>
          </v:shape>
        </w:pict>
      </w:r>
      <w:r w:rsidRPr="00C64641">
        <w:t xml:space="preserve"> (or </w:t>
      </w:r>
      <w:r w:rsidR="00452FB6">
        <w:rPr>
          <w:position w:val="-12"/>
        </w:rPr>
        <w:pict w14:anchorId="00DD9000">
          <v:shape id="_x0000_i1050" type="#_x0000_t75" style="width:30pt;height:19.35pt">
            <v:imagedata r:id="rId54"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02" w:name="_Toc407974919"/>
      <w:r w:rsidRPr="00C64641">
        <w:t>Fluid Flux</w:t>
      </w:r>
      <w:bookmarkEnd w:id="30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452FB6">
        <w:rPr>
          <w:position w:val="-6"/>
        </w:rPr>
        <w:pict w14:anchorId="7F7D1D77">
          <v:shape id="_x0000_i1051" type="#_x0000_t75" style="width:13.35pt;height:11.35pt">
            <v:imagedata r:id="rId55" o:title=""/>
          </v:shape>
        </w:pict>
      </w:r>
      <w:r w:rsidRPr="00C64641">
        <w:t xml:space="preserve">.  Since viscosity is not explicitly modeled in a biphasic material, the tangential component of </w:t>
      </w:r>
      <w:r w:rsidR="00452FB6">
        <w:rPr>
          <w:position w:val="-6"/>
        </w:rPr>
        <w:pict w14:anchorId="37138CD6">
          <v:shape id="_x0000_i1052" type="#_x0000_t75" style="width:13.35pt;height:11.35pt">
            <v:imagedata r:id="rId56" o:title=""/>
          </v:shape>
        </w:pict>
      </w:r>
      <w:r w:rsidRPr="00C64641">
        <w:t xml:space="preserve"> on a boundary surface may not be prescribed. Only the normal component of the relative fluid flux, </w:t>
      </w:r>
      <w:r w:rsidR="00452FB6">
        <w:rPr>
          <w:position w:val="-12"/>
        </w:rPr>
        <w:pict w14:anchorId="217A833E">
          <v:shape id="_x0000_i1053" type="#_x0000_t75" style="width:50pt;height:18pt">
            <v:imagedata r:id="rId57" o:title=""/>
          </v:shape>
        </w:pict>
      </w:r>
      <w:r w:rsidRPr="00C64641">
        <w:t xml:space="preserve">, represents a natural boundary condition.  To prescribe a value for </w:t>
      </w:r>
      <w:r w:rsidR="00452FB6">
        <w:rPr>
          <w:position w:val="-12"/>
        </w:rPr>
        <w:pict w14:anchorId="4AA31E1D">
          <v:shape id="_x0000_i1054" type="#_x0000_t75" style="width:15.35pt;height:18pt">
            <v:imagedata r:id="rId58"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452FB6">
        <w:rPr>
          <w:position w:val="-12"/>
        </w:rPr>
        <w:pict w14:anchorId="4B219869">
          <v:shape id="_x0000_i1055" type="#_x0000_t75" style="width:15.35pt;height:18pt">
            <v:imagedata r:id="rId59"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452FB6">
        <w:rPr>
          <w:position w:val="-16"/>
        </w:rPr>
        <w:pict w14:anchorId="5431CD0A">
          <v:shape id="_x0000_i1056" type="#_x0000_t75" style="width:78pt;height:22pt">
            <v:imagedata r:id="rId60" o:title=""/>
          </v:shape>
        </w:pict>
      </w:r>
      <w:r w:rsidRPr="00C64641">
        <w:t xml:space="preserve">.  To prescribe the value of </w:t>
      </w:r>
      <w:r w:rsidR="00452FB6">
        <w:rPr>
          <w:position w:val="-12"/>
        </w:rPr>
        <w:pict w14:anchorId="550438C8">
          <v:shape id="_x0000_i1057" type="#_x0000_t75" style="width:13.35pt;height:18pt">
            <v:imagedata r:id="rId61"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452FB6">
        <w:rPr>
          <w:position w:val="-12"/>
        </w:rPr>
        <w:pict w14:anchorId="6EE540DD">
          <v:shape id="_x0000_i1058" type="#_x0000_t75" style="width:34pt;height:18pt">
            <v:imagedata r:id="rId62" o:title=""/>
          </v:shape>
        </w:pict>
      </w:r>
      <w:r w:rsidRPr="00C64641">
        <w:t xml:space="preserve">.  If the upstream face is free, the companion boundary condition would be to let </w:t>
      </w:r>
      <w:r w:rsidR="00452FB6">
        <w:rPr>
          <w:position w:val="-12"/>
        </w:rPr>
        <w:pict w14:anchorId="035CA88F">
          <v:shape id="_x0000_i1059" type="#_x0000_t75" style="width:30pt;height:19.35pt">
            <v:imagedata r:id="rId63"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03" w:name="_Toc407974920"/>
      <w:r w:rsidRPr="00C64641">
        <w:lastRenderedPageBreak/>
        <w:t>Solute Flux</w:t>
      </w:r>
      <w:bookmarkEnd w:id="303"/>
    </w:p>
    <w:p w14:paraId="5B3D619F" w14:textId="6D06A318" w:rsidR="00525EB6" w:rsidRPr="00C64641" w:rsidRDefault="00525EB6" w:rsidP="00525EB6">
      <w:r w:rsidRPr="00C64641">
        <w:t xml:space="preserve">The molar flux of solute relative to the solid matrix is given by the vector </w:t>
      </w:r>
      <w:r w:rsidR="00452FB6">
        <w:rPr>
          <w:position w:val="-10"/>
        </w:rPr>
        <w:pict w14:anchorId="3123896C">
          <v:shape id="_x0000_i1060" type="#_x0000_t75" style="width:8pt;height:16pt">
            <v:imagedata r:id="rId64" o:title=""/>
          </v:shape>
        </w:pict>
      </w:r>
      <w:r w:rsidRPr="00C64641">
        <w:t xml:space="preserve">.  Since solute viscosity is not explicitly modeled in a biphasic-solute material, the tangential component of </w:t>
      </w:r>
      <w:r w:rsidR="00452FB6">
        <w:rPr>
          <w:position w:val="-10"/>
        </w:rPr>
        <w:pict w14:anchorId="7E8F31D1">
          <v:shape id="_x0000_i1061" type="#_x0000_t75" style="width:8pt;height:16pt">
            <v:imagedata r:id="rId65" o:title=""/>
          </v:shape>
        </w:pict>
      </w:r>
      <w:r w:rsidRPr="00C64641">
        <w:t xml:space="preserve"> on a boundary surface may not be prescribed.  Only the normal component of the relative solute flux, </w:t>
      </w:r>
      <w:r w:rsidR="00452FB6">
        <w:rPr>
          <w:position w:val="-12"/>
        </w:rPr>
        <w:pict w14:anchorId="6469E5B0">
          <v:shape id="_x0000_i1062" type="#_x0000_t75" style="width:42.65pt;height:18pt">
            <v:imagedata r:id="rId66" o:title=""/>
          </v:shape>
        </w:pict>
      </w:r>
      <w:r w:rsidRPr="00C64641">
        <w:t xml:space="preserve">, represents a natural boundary condition.  To prescribe a value for </w:t>
      </w:r>
      <w:r w:rsidR="00452FB6">
        <w:rPr>
          <w:position w:val="-12"/>
        </w:rPr>
        <w:pict w14:anchorId="0E7365E8">
          <v:shape id="_x0000_i1063" type="#_x0000_t75" style="width:13.35pt;height:18pt">
            <v:imagedata r:id="rId67"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04" w:name="_Toc407974921"/>
      <w:r>
        <w:t>Heat Flux</w:t>
      </w:r>
      <w:bookmarkEnd w:id="30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05" w:name="_Toc407974922"/>
      <w:r>
        <w:t>Convective Heat Flux</w:t>
      </w:r>
      <w:bookmarkEnd w:id="30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06" w:name="_Toc407974923"/>
      <w:r>
        <w:t xml:space="preserve">Body </w:t>
      </w:r>
      <w:r w:rsidR="002528E9">
        <w:t>Loads</w:t>
      </w:r>
      <w:bookmarkEnd w:id="30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07" w:name="_Toc407974924"/>
      <w:r>
        <w:t>Constant Body Force</w:t>
      </w:r>
      <w:bookmarkEnd w:id="30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08" w:name="_Toc407974925"/>
      <w:r>
        <w:t>Non-Constant Body Force</w:t>
      </w:r>
      <w:bookmarkEnd w:id="30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09" w:name="_Toc337555754"/>
      <w:bookmarkStart w:id="310" w:name="_Toc350246989"/>
      <w:bookmarkStart w:id="311" w:name="_Toc350354875"/>
      <w:bookmarkStart w:id="312" w:name="_Toc350439833"/>
      <w:bookmarkStart w:id="313" w:name="_Toc352596239"/>
      <w:bookmarkStart w:id="314" w:name="_Toc363725012"/>
      <w:bookmarkStart w:id="315" w:name="_Toc337555755"/>
      <w:bookmarkStart w:id="316" w:name="_Toc350246990"/>
      <w:bookmarkStart w:id="317" w:name="_Toc350354876"/>
      <w:bookmarkStart w:id="318" w:name="_Toc350439834"/>
      <w:bookmarkStart w:id="319" w:name="_Toc352596240"/>
      <w:bookmarkStart w:id="320" w:name="_Toc363725013"/>
      <w:bookmarkStart w:id="321" w:name="_Toc407974926"/>
      <w:bookmarkEnd w:id="309"/>
      <w:bookmarkEnd w:id="310"/>
      <w:bookmarkEnd w:id="311"/>
      <w:bookmarkEnd w:id="312"/>
      <w:bookmarkEnd w:id="313"/>
      <w:bookmarkEnd w:id="314"/>
      <w:bookmarkEnd w:id="315"/>
      <w:bookmarkEnd w:id="316"/>
      <w:bookmarkEnd w:id="317"/>
      <w:bookmarkEnd w:id="318"/>
      <w:bookmarkEnd w:id="319"/>
      <w:bookmarkEnd w:id="320"/>
      <w:r>
        <w:t>Centrifugal Force</w:t>
      </w:r>
      <w:bookmarkEnd w:id="321"/>
    </w:p>
    <w:p w14:paraId="59E55E98" w14:textId="5FA82DEE" w:rsidR="00073C1F" w:rsidRDefault="00073C1F" w:rsidP="00073C1F">
      <w:r>
        <w:t xml:space="preserve">A centrifugal body force may be used for bodies undergoing steady-state rotation with angular speed </w:t>
      </w:r>
      <w:r w:rsidR="00452FB6">
        <w:rPr>
          <w:position w:val="-6"/>
        </w:rPr>
        <w:pict w14:anchorId="67D13DA9">
          <v:shape id="_x0000_i1064" type="#_x0000_t75" style="width:12pt;height:11.35pt">
            <v:imagedata r:id="rId68" o:title=""/>
          </v:shape>
        </w:pict>
      </w:r>
      <w:r>
        <w:t xml:space="preserve"> about a rotation axis directed along </w:t>
      </w:r>
      <w:r w:rsidR="00452FB6">
        <w:rPr>
          <w:position w:val="-4"/>
        </w:rPr>
        <w:pict w14:anchorId="47F51CE4">
          <v:shape id="_x0000_i1065" type="#_x0000_t75" style="width:10pt;height:10pt">
            <v:imagedata r:id="rId69" o:title=""/>
          </v:shape>
        </w:pict>
      </w:r>
      <w:r>
        <w:t xml:space="preserve"> and passing through the rotation center </w:t>
      </w:r>
      <w:r w:rsidR="00452FB6">
        <w:rPr>
          <w:position w:val="-6"/>
        </w:rPr>
        <w:pict w14:anchorId="174E15DC">
          <v:shape id="_x0000_i1066" type="#_x0000_t75" style="width:9.35pt;height:11.35pt">
            <v:imagedata r:id="rId70"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22" w:name="_Toc407974927"/>
      <w:r>
        <w:t>Heat source</w:t>
      </w:r>
      <w:bookmarkEnd w:id="32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23" w:name="_Toc407974928"/>
      <w:r w:rsidR="00602A42">
        <w:lastRenderedPageBreak/>
        <w:t xml:space="preserve">Contact </w:t>
      </w:r>
      <w:r w:rsidR="008826A0">
        <w:t>Section</w:t>
      </w:r>
      <w:bookmarkEnd w:id="32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24" w:name="_Toc407974929"/>
      <w:r>
        <w:t>Sliding Interfaces</w:t>
      </w:r>
      <w:bookmarkEnd w:id="32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711A1D">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711A1D">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452FB6">
        <w:rPr>
          <w:position w:val="-12"/>
        </w:rPr>
        <w:pict w14:anchorId="3F3FC321">
          <v:shape id="_x0000_i1067" type="#_x0000_t75" style="width:12pt;height:18pt">
            <v:imagedata r:id="rId71"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452FB6">
        <w:rPr>
          <w:position w:val="-24"/>
        </w:rPr>
        <w:pict w14:anchorId="6908B9C3">
          <v:shape id="_x0000_i1068" type="#_x0000_t75" style="width:41.35pt;height:31.35pt">
            <v:imagedata r:id="rId72"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5"/>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452FB6">
        <w:rPr>
          <w:position w:val="-16"/>
        </w:rPr>
        <w:pict w14:anchorId="2A981B39">
          <v:shape id="_x0000_i1069" type="#_x0000_t75" style="width:82pt;height:24pt">
            <v:imagedata r:id="rId73" o:title=""/>
          </v:shape>
        </w:pict>
      </w:r>
      <w:r>
        <w:t xml:space="preserve">, </w:t>
      </w:r>
      <w:r w:rsidR="00452FB6">
        <w:rPr>
          <w:position w:val="-4"/>
        </w:rPr>
        <w:pict w14:anchorId="1447B3D1">
          <v:shape id="_x0000_i1070" type="#_x0000_t75" style="width:21.35pt;height:10pt">
            <v:imagedata r:id="rId74"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25" w:name="_Toc407974930"/>
      <w:r>
        <w:t>Biphasic Contact</w:t>
      </w:r>
      <w:bookmarkEnd w:id="325"/>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452FB6">
        <w:rPr>
          <w:position w:val="-24"/>
        </w:rPr>
        <w:pict w14:anchorId="35AA2C1B">
          <v:shape id="_x0000_i1071" type="#_x0000_t75" style="width:42pt;height:31.35pt">
            <v:imagedata r:id="rId75"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26" w:name="_Toc407974931"/>
      <w:r>
        <w:t xml:space="preserve">Biphasic-Solute </w:t>
      </w:r>
      <w:r w:rsidR="00147151">
        <w:t xml:space="preserve">and Multiphasic </w:t>
      </w:r>
      <w:r>
        <w:t>Contact</w:t>
      </w:r>
      <w:bookmarkEnd w:id="32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452FB6">
        <w:rPr>
          <w:position w:val="-24"/>
        </w:rPr>
        <w:pict w14:anchorId="407ED703">
          <v:shape id="_x0000_i1072" type="#_x0000_t75" style="width:122pt;height:31.35pt">
            <v:imagedata r:id="rId76"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452FB6">
        <w:rPr>
          <w:position w:val="-6"/>
        </w:rPr>
        <w:pict w14:anchorId="2B6C1F11">
          <v:shape id="_x0000_i1073" type="#_x0000_t75" style="width:10pt;height:14pt">
            <v:imagedata r:id="rId77" o:title=""/>
          </v:shape>
        </w:pict>
      </w:r>
      <w:r>
        <w:rPr>
          <w:i/>
        </w:rPr>
        <w:t xml:space="preserve"> </w:t>
      </w:r>
      <w:r>
        <w:t xml:space="preserve">is a measure of the fluid permeability which is defined as one third of the trace of the material’s initial permeability tensor, and </w:t>
      </w:r>
      <w:r w:rsidR="00452FB6">
        <w:rPr>
          <w:position w:val="-6"/>
        </w:rPr>
        <w:pict w14:anchorId="604865DB">
          <v:shape id="_x0000_i1074" type="#_x0000_t75" style="width:11.35pt;height:14pt">
            <v:imagedata r:id="rId78"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27" w:name="_Toc407974932"/>
      <w:r w:rsidRPr="00793EA8">
        <w:t>Rigid Wall Interfaces</w:t>
      </w:r>
      <w:bookmarkEnd w:id="32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452FB6">
        <w:rPr>
          <w:position w:val="-12"/>
        </w:rPr>
        <w:pict w14:anchorId="642EDC65">
          <v:shape id="_x0000_i1075" type="#_x0000_t75" style="width:44pt;height:18pt">
            <v:imagedata r:id="rId79"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452FB6" w:rsidP="00602A42">
      <w:pPr>
        <w:jc w:val="center"/>
      </w:pPr>
      <w:r>
        <w:rPr>
          <w:position w:val="-14"/>
        </w:rPr>
        <w:pict w14:anchorId="7C6B65C6">
          <v:shape id="_x0000_i1076" type="#_x0000_t75" style="width:199.35pt;height:20pt">
            <v:imagedata r:id="rId80"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28" w:name="_Toc407974933"/>
      <w:r>
        <w:t>Tied Interfaces</w:t>
      </w:r>
      <w:bookmarkEnd w:id="328"/>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29" w:name="_Toc407974934"/>
      <w:r>
        <w:t>Tied Biphasic Interfaces</w:t>
      </w:r>
      <w:bookmarkEnd w:id="329"/>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30" w:name="_Toc407974935"/>
      <w:r>
        <w:t>Rigid Interfaces</w:t>
      </w:r>
      <w:bookmarkEnd w:id="330"/>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31" w:name="_Toc407974936"/>
      <w:r>
        <w:t>Rigid Joints</w:t>
      </w:r>
      <w:bookmarkEnd w:id="331"/>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32" w:name="_Toc407974937"/>
      <w:r>
        <w:lastRenderedPageBreak/>
        <w:t>Constraints Section</w:t>
      </w:r>
      <w:bookmarkEnd w:id="332"/>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33" w:name="_Ref275247132"/>
      <w:bookmarkStart w:id="334" w:name="_Toc407974938"/>
      <w:r>
        <w:t>Rigid Body Constraints</w:t>
      </w:r>
      <w:bookmarkEnd w:id="333"/>
      <w:bookmarkEnd w:id="334"/>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35" w:name="_Toc407974939"/>
      <w:r>
        <w:lastRenderedPageBreak/>
        <w:t>Discrete Section</w:t>
      </w:r>
      <w:bookmarkEnd w:id="335"/>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36" w:name="_Toc407974940"/>
      <w:r>
        <w:t>Springs</w:t>
      </w:r>
      <w:bookmarkEnd w:id="336"/>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37" w:name="_Toc370461174"/>
      <w:bookmarkStart w:id="338" w:name="_Toc200951584"/>
      <w:bookmarkStart w:id="339" w:name="_Ref200951687"/>
      <w:bookmarkEnd w:id="337"/>
      <w:r>
        <w:br w:type="page"/>
      </w:r>
    </w:p>
    <w:p w14:paraId="209C028A" w14:textId="77777777" w:rsidR="006A0BC1" w:rsidRDefault="006A0BC1" w:rsidP="006A0BC1">
      <w:pPr>
        <w:pStyle w:val="Heading2"/>
      </w:pPr>
      <w:bookmarkStart w:id="340" w:name="_Toc377546984"/>
      <w:bookmarkStart w:id="341" w:name="_Toc377547230"/>
      <w:bookmarkStart w:id="342" w:name="_Toc388270517"/>
      <w:bookmarkStart w:id="343" w:name="_Toc377546985"/>
      <w:bookmarkStart w:id="344" w:name="_Toc377547231"/>
      <w:bookmarkStart w:id="345" w:name="_Toc388270518"/>
      <w:bookmarkStart w:id="346" w:name="_Toc377546986"/>
      <w:bookmarkStart w:id="347" w:name="_Toc377547232"/>
      <w:bookmarkStart w:id="348" w:name="_Toc388270519"/>
      <w:bookmarkStart w:id="349" w:name="_Toc377546987"/>
      <w:bookmarkStart w:id="350" w:name="_Toc377547233"/>
      <w:bookmarkStart w:id="351" w:name="_Toc388270520"/>
      <w:bookmarkStart w:id="352" w:name="_Toc377546988"/>
      <w:bookmarkStart w:id="353" w:name="_Toc377547234"/>
      <w:bookmarkStart w:id="354" w:name="_Toc388270521"/>
      <w:bookmarkStart w:id="355" w:name="_Toc377546989"/>
      <w:bookmarkStart w:id="356" w:name="_Toc377547235"/>
      <w:bookmarkStart w:id="357" w:name="_Toc388270522"/>
      <w:bookmarkStart w:id="358" w:name="_Toc377546990"/>
      <w:bookmarkStart w:id="359" w:name="_Toc377547236"/>
      <w:bookmarkStart w:id="360" w:name="_Toc388270523"/>
      <w:bookmarkStart w:id="361" w:name="_Toc377546991"/>
      <w:bookmarkStart w:id="362" w:name="_Toc377547237"/>
      <w:bookmarkStart w:id="363" w:name="_Toc388270524"/>
      <w:bookmarkStart w:id="364" w:name="_Toc377546992"/>
      <w:bookmarkStart w:id="365" w:name="_Toc377547238"/>
      <w:bookmarkStart w:id="366" w:name="_Toc388270525"/>
      <w:bookmarkStart w:id="367" w:name="_Toc377546993"/>
      <w:bookmarkStart w:id="368" w:name="_Toc377547239"/>
      <w:bookmarkStart w:id="369" w:name="_Toc388270526"/>
      <w:bookmarkStart w:id="370" w:name="_Toc377546994"/>
      <w:bookmarkStart w:id="371" w:name="_Toc377547240"/>
      <w:bookmarkStart w:id="372" w:name="_Toc388270527"/>
      <w:bookmarkStart w:id="373" w:name="_Ref259527079"/>
      <w:bookmarkStart w:id="374" w:name="_Toc40797494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lastRenderedPageBreak/>
        <w:t>LoadData Section</w:t>
      </w:r>
      <w:bookmarkEnd w:id="373"/>
      <w:bookmarkEnd w:id="374"/>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7E5A74" w:rsidRDefault="007E5A74">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C91B14" w:rsidRDefault="00C91B1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7E5A74" w:rsidRDefault="007E5A74">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C91B14" w:rsidRDefault="00C91B1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7E5A74" w:rsidRDefault="007E5A74">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C91B14" w:rsidRDefault="00C91B1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7E5A74" w:rsidRDefault="007E5A74">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C91B14" w:rsidRDefault="00C91B1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7E5A74" w:rsidRDefault="007E5A74">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C91B14" w:rsidRDefault="00C91B1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7E5A74" w:rsidRDefault="007E5A74">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C91B14" w:rsidRDefault="00C91B1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7E5A74" w:rsidRDefault="007E5A74">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C91B14" w:rsidRDefault="00C91B1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75" w:name="_Ref377546765"/>
      <w:bookmarkStart w:id="376" w:name="_Toc407974942"/>
      <w:r>
        <w:lastRenderedPageBreak/>
        <w:t>Output Section</w:t>
      </w:r>
      <w:bookmarkEnd w:id="375"/>
      <w:bookmarkEnd w:id="376"/>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77" w:name="_Toc311799480"/>
      <w:bookmarkStart w:id="378" w:name="_Toc315443351"/>
      <w:bookmarkStart w:id="379" w:name="_Toc315942869"/>
      <w:bookmarkStart w:id="380" w:name="_Toc315943133"/>
      <w:bookmarkStart w:id="381" w:name="_Toc315943397"/>
      <w:bookmarkStart w:id="382" w:name="_Toc407974943"/>
      <w:bookmarkEnd w:id="377"/>
      <w:bookmarkEnd w:id="378"/>
      <w:bookmarkEnd w:id="379"/>
      <w:bookmarkEnd w:id="380"/>
      <w:bookmarkEnd w:id="381"/>
      <w:r>
        <w:t>Logfile</w:t>
      </w:r>
      <w:bookmarkEnd w:id="382"/>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83" w:name="_Toc407974944"/>
      <w:r>
        <w:t xml:space="preserve">Node_Data </w:t>
      </w:r>
      <w:r w:rsidR="00D153DC">
        <w:t>C</w:t>
      </w:r>
      <w:r>
        <w:t>lass</w:t>
      </w:r>
      <w:bookmarkEnd w:id="383"/>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84" w:name="_Toc407974945"/>
      <w:r>
        <w:t>Element_Data Class</w:t>
      </w:r>
      <w:bookmarkEnd w:id="384"/>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85" w:name="_Toc311799485"/>
      <w:bookmarkStart w:id="386" w:name="_Toc315443356"/>
      <w:bookmarkStart w:id="387" w:name="_Toc315942874"/>
      <w:bookmarkStart w:id="388" w:name="_Toc315943138"/>
      <w:bookmarkStart w:id="389" w:name="_Toc315943402"/>
      <w:bookmarkStart w:id="390" w:name="_Toc311799487"/>
      <w:bookmarkStart w:id="391" w:name="_Toc315443358"/>
      <w:bookmarkStart w:id="392" w:name="_Toc315942876"/>
      <w:bookmarkStart w:id="393" w:name="_Toc315943140"/>
      <w:bookmarkStart w:id="394" w:name="_Toc315943404"/>
      <w:bookmarkStart w:id="395" w:name="_Toc407974946"/>
      <w:bookmarkEnd w:id="385"/>
      <w:bookmarkEnd w:id="386"/>
      <w:bookmarkEnd w:id="387"/>
      <w:bookmarkEnd w:id="388"/>
      <w:bookmarkEnd w:id="389"/>
      <w:bookmarkEnd w:id="390"/>
      <w:bookmarkEnd w:id="391"/>
      <w:bookmarkEnd w:id="392"/>
      <w:bookmarkEnd w:id="393"/>
      <w:bookmarkEnd w:id="394"/>
      <w:r>
        <w:t>Rigid_Body_Data Class</w:t>
      </w:r>
      <w:bookmarkEnd w:id="395"/>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396" w:name="_Toc407974947"/>
      <w:r>
        <w:t>Plotfile</w:t>
      </w:r>
      <w:bookmarkEnd w:id="396"/>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6"/>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3E8C6C25" w14:textId="77777777" w:rsidR="006A0BC1" w:rsidRPr="0097532C" w:rsidRDefault="00111717" w:rsidP="00111717">
      <w:pPr>
        <w:pStyle w:val="code"/>
        <w:jc w:val="left"/>
      </w:pPr>
      <w:r>
        <w:t>&lt;/plotfile&gt;</w:t>
      </w:r>
      <w:r w:rsidR="006A0BC1" w:rsidRPr="00552529">
        <w:br w:type="page"/>
      </w:r>
      <w:bookmarkStart w:id="397" w:name="_Ref162343400"/>
    </w:p>
    <w:p w14:paraId="2C1DAE2B" w14:textId="77777777" w:rsidR="006A0BC1" w:rsidRPr="00552529" w:rsidRDefault="006A0BC1" w:rsidP="006A0BC1">
      <w:pPr>
        <w:pStyle w:val="Heading1"/>
      </w:pPr>
      <w:bookmarkStart w:id="398" w:name="_Ref162410857"/>
      <w:bookmarkStart w:id="399" w:name="_Toc407974948"/>
      <w:r w:rsidRPr="00552529">
        <w:lastRenderedPageBreak/>
        <w:t>Materials</w:t>
      </w:r>
      <w:bookmarkEnd w:id="397"/>
      <w:bookmarkEnd w:id="398"/>
      <w:bookmarkEnd w:id="399"/>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1" w:history="1">
        <w:r w:rsidRPr="009D0547">
          <w:rPr>
            <w:rStyle w:val="Hyperlink"/>
            <w:i/>
          </w:rPr>
          <w:t>FEBio Theory Manual</w:t>
        </w:r>
      </w:hyperlink>
      <w:r>
        <w:t>.</w:t>
      </w:r>
    </w:p>
    <w:p w14:paraId="2D317B9A" w14:textId="77777777" w:rsidR="006A0BC1" w:rsidRDefault="006A0BC1" w:rsidP="006A0BC1">
      <w:pPr>
        <w:pStyle w:val="Heading2"/>
      </w:pPr>
      <w:bookmarkStart w:id="400" w:name="_Ref385839204"/>
      <w:bookmarkStart w:id="401" w:name="_Ref385839223"/>
      <w:bookmarkStart w:id="402" w:name="_Toc407974949"/>
      <w:r>
        <w:t>Elastic Solids</w:t>
      </w:r>
      <w:bookmarkEnd w:id="400"/>
      <w:bookmarkEnd w:id="401"/>
      <w:bookmarkEnd w:id="402"/>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403" w:name="_Ref162429694"/>
      <w:bookmarkStart w:id="404" w:name="_Toc407974950"/>
      <w:r>
        <w:t xml:space="preserve">Specifying </w:t>
      </w:r>
      <w:r w:rsidR="00D153DC">
        <w:t>F</w:t>
      </w:r>
      <w:r>
        <w:t xml:space="preserve">iber </w:t>
      </w:r>
      <w:r w:rsidR="00D153DC">
        <w:t>O</w:t>
      </w:r>
      <w:r>
        <w:t>rientation</w:t>
      </w:r>
      <w:bookmarkEnd w:id="403"/>
      <w:r w:rsidR="00A536C3">
        <w:t xml:space="preserve"> or Material Axes</w:t>
      </w:r>
      <w:bookmarkEnd w:id="404"/>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405" w:name="_Toc407974951"/>
      <w:r>
        <w:t xml:space="preserve">Transversely Isotropic </w:t>
      </w:r>
      <w:r w:rsidR="00D153DC">
        <w:t>M</w:t>
      </w:r>
      <w:r>
        <w:t>aterials</w:t>
      </w:r>
      <w:bookmarkEnd w:id="405"/>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7E5A74" w:rsidRDefault="007E5A74"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7E5A74" w:rsidRDefault="007E5A74"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7E5A74" w:rsidRDefault="007E5A74"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7E5A74" w:rsidRDefault="007E5A74"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C91B14" w:rsidRDefault="00C91B14"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C91B14" w:rsidRDefault="00C91B14"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C91B14" w:rsidRDefault="00C91B14"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C91B14" w:rsidRDefault="00C91B14"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C91B14" w:rsidRPr="00827A42" w:rsidRDefault="00C91B1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7E5A74" w:rsidRDefault="007E5A74"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7E5A74" w:rsidRDefault="007E5A74"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7E5A74" w:rsidRDefault="007E5A74"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7E5A74" w:rsidRDefault="007E5A74"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7E5A74" w:rsidRPr="00FB79C6" w:rsidRDefault="007E5A74"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C91B14" w:rsidRDefault="00C91B14"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C91B14" w:rsidRDefault="00C91B14"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C91B14" w:rsidRDefault="00C91B14"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C91B14" w:rsidRDefault="00C91B14"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C91B14" w:rsidRPr="00827A42" w:rsidRDefault="00C91B14"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C91B14" w:rsidRPr="00FB79C6" w:rsidRDefault="00C91B14"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C91B14" w:rsidRPr="00827A42" w:rsidRDefault="00C91B1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8B6DD4">
          <w:rPr>
            <w:noProof/>
          </w:rPr>
          <w:t>4</w:t>
        </w:r>
      </w:fldSimple>
      <w:r w:rsidRPr="00A14366">
        <w:noBreakHyphen/>
      </w:r>
      <w:fldSimple w:instr=" SEQ Figure \* ARABIC \s 1 ">
        <w:r w:rsidR="008B6DD4">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7E5A74" w:rsidRDefault="007E5A74"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7E5A74" w:rsidRDefault="007E5A74"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7E5A74" w:rsidRDefault="007E5A74"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7E5A74" w:rsidRDefault="007E5A74"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7E5A74" w:rsidRPr="00FB79C6" w:rsidRDefault="007E5A74"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C91B14" w:rsidRDefault="00C91B14"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C91B14" w:rsidRDefault="00C91B14"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C91B14" w:rsidRDefault="00C91B14"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C91B14" w:rsidRDefault="00C91B14"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C91B14" w:rsidRPr="00827A42" w:rsidRDefault="00C91B14"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C91B14" w:rsidRPr="00FB79C6" w:rsidRDefault="00C91B14"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452FB6">
        <w:rPr>
          <w:position w:val="-6"/>
        </w:rPr>
        <w:pict w14:anchorId="603BA21D">
          <v:shape id="_x0000_i1077" type="#_x0000_t75" style="width:10pt;height:11.35pt">
            <v:imagedata r:id="rId82"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452FB6">
        <w:rPr>
          <w:position w:val="-12"/>
        </w:rPr>
        <w:pict w14:anchorId="75728A40">
          <v:shape id="_x0000_i1078" type="#_x0000_t75" style="width:31.35pt;height:18pt">
            <v:imagedata r:id="rId83" o:title=""/>
          </v:shape>
        </w:pict>
      </w:r>
      <w:r>
        <w:t>, or</w:t>
      </w:r>
      <w:r w:rsidR="00265E57">
        <w:t xml:space="preserve"> else</w:t>
      </w:r>
      <w:r>
        <w:t xml:space="preserve"> </w:t>
      </w:r>
      <w:r w:rsidR="00452FB6">
        <w:rPr>
          <w:position w:val="-12"/>
        </w:rPr>
        <w:pict w14:anchorId="62FDC938">
          <v:shape id="_x0000_i1079" type="#_x0000_t75" style="width:31.35pt;height:18pt">
            <v:imagedata r:id="rId84" o:title=""/>
          </v:shape>
        </w:pict>
      </w:r>
      <w:r>
        <w:t xml:space="preserve"> if </w:t>
      </w:r>
      <w:r w:rsidR="00452FB6">
        <w:rPr>
          <w:position w:val="-6"/>
        </w:rPr>
        <w:pict w14:anchorId="2BC38661">
          <v:shape id="_x0000_i1080" type="#_x0000_t75" style="width:10pt;height:11.35pt">
            <v:imagedata r:id="rId85" o:title=""/>
          </v:shape>
        </w:pict>
      </w:r>
      <w:r>
        <w:t xml:space="preserve"> is collinear with </w:t>
      </w:r>
      <w:r w:rsidR="00452FB6">
        <w:rPr>
          <w:position w:val="-12"/>
        </w:rPr>
        <w:pict w14:anchorId="0CD3EDC7">
          <v:shape id="_x0000_i1081" type="#_x0000_t75" style="width:13.35pt;height:18pt">
            <v:imagedata r:id="rId86" o:title=""/>
          </v:shape>
        </w:pict>
      </w:r>
      <w:r>
        <w:t xml:space="preserve">.  </w:t>
      </w:r>
      <w:r w:rsidR="00265E57">
        <w:t xml:space="preserve">Because of the non-uniqueness of these material axes (only </w:t>
      </w:r>
      <w:r w:rsidR="00452FB6">
        <w:rPr>
          <w:position w:val="-12"/>
        </w:rPr>
        <w:pict w14:anchorId="23553AC0">
          <v:shape id="_x0000_i1082" type="#_x0000_t75" style="width:11.35pt;height:18pt">
            <v:imagedata r:id="rId87"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406" w:name="_Ref167532051"/>
      <w:bookmarkStart w:id="407" w:name="_Toc407974952"/>
      <w:r>
        <w:t xml:space="preserve">Orthotropic </w:t>
      </w:r>
      <w:r w:rsidR="00D153DC">
        <w:t>M</w:t>
      </w:r>
      <w:r>
        <w:t>aterials</w:t>
      </w:r>
      <w:bookmarkEnd w:id="406"/>
      <w:bookmarkEnd w:id="407"/>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452FB6">
        <w:rPr>
          <w:position w:val="-32"/>
        </w:rPr>
        <w:pict w14:anchorId="19BB492C">
          <v:shape id="_x0000_i1083" type="#_x0000_t75" style="width:152pt;height:35.35pt">
            <v:imagedata r:id="rId88"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408" w:name="_Ref167375095"/>
      <w:bookmarkStart w:id="409" w:name="_Toc407974953"/>
      <w:r>
        <w:lastRenderedPageBreak/>
        <w:t>Uncoupled</w:t>
      </w:r>
      <w:r w:rsidR="006A0BC1">
        <w:t xml:space="preserve"> Materials</w:t>
      </w:r>
      <w:bookmarkEnd w:id="408"/>
      <w:bookmarkEnd w:id="409"/>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452FB6">
        <w:rPr>
          <w:position w:val="-18"/>
        </w:rPr>
        <w:pict w14:anchorId="41B241B4">
          <v:shape id="_x0000_i1084" type="#_x0000_t75" style="width:112pt;height:24pt">
            <v:imagedata r:id="rId89" o:title=""/>
          </v:shape>
        </w:pict>
      </w:r>
      <w:r w:rsidRPr="000230DC">
        <w:t xml:space="preserve">, </w:t>
      </w:r>
    </w:p>
    <w:p w14:paraId="736E6A74" w14:textId="7FE30B35" w:rsidR="006A0BC1" w:rsidRPr="000230DC" w:rsidRDefault="006A0BC1" w:rsidP="006A0BC1">
      <w:r w:rsidRPr="000230DC">
        <w:t xml:space="preserve">where </w:t>
      </w:r>
      <w:r w:rsidR="00452FB6">
        <w:rPr>
          <w:position w:val="-6"/>
        </w:rPr>
        <w:pict w14:anchorId="0E7E917E">
          <v:shape id="_x0000_i1085" type="#_x0000_t75" style="width:50pt;height:17.35pt">
            <v:imagedata r:id="rId90" o:title=""/>
          </v:shape>
        </w:pict>
      </w:r>
      <w:r w:rsidR="00993D96">
        <w:t xml:space="preserve"> </w:t>
      </w:r>
      <w:r w:rsidRPr="000230DC">
        <w:t xml:space="preserve">and </w:t>
      </w:r>
      <w:r w:rsidR="00452FB6">
        <w:rPr>
          <w:position w:val="-6"/>
        </w:rPr>
        <w:pict w14:anchorId="5613D47B">
          <v:shape id="_x0000_i1086" type="#_x0000_t75" style="width:52pt;height:16pt">
            <v:imagedata r:id="rId91"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452FB6">
        <w:rPr>
          <w:position w:val="-16"/>
        </w:rPr>
        <w:pict w14:anchorId="14012D2B">
          <v:shape id="_x0000_i1087" type="#_x0000_t75" style="width:124pt;height:22pt">
            <v:imagedata r:id="rId92"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452FB6">
        <w:rPr>
          <w:position w:val="-24"/>
        </w:rPr>
        <w:pict w14:anchorId="054EA617">
          <v:shape id="_x0000_i1088" type="#_x0000_t75" style="width:47.35pt;height:33.35pt">
            <v:imagedata r:id="rId93"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452FB6">
        <w:rPr>
          <w:position w:val="-24"/>
        </w:rPr>
        <w:pict w14:anchorId="37931ACB">
          <v:shape id="_x0000_i1089" type="#_x0000_t75" style="width:44pt;height:31.35pt">
            <v:imagedata r:id="rId94" o:title=""/>
          </v:shape>
        </w:pict>
      </w:r>
      <w:r>
        <w:t>,</w:t>
      </w:r>
    </w:p>
    <w:p w14:paraId="4780BEE0" w14:textId="3B3BB61E" w:rsidR="00C45145" w:rsidRDefault="006A0BC1" w:rsidP="006A0BC1">
      <w:r w:rsidRPr="000230DC">
        <w:t xml:space="preserve">and </w:t>
      </w:r>
      <w:r w:rsidR="00452FB6">
        <w:rPr>
          <w:position w:val="-14"/>
        </w:rPr>
        <w:pict w14:anchorId="5D4CC220">
          <v:shape id="_x0000_i1090" type="#_x0000_t75" style="width:35.35pt;height:20pt">
            <v:imagedata r:id="rId95"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452FB6">
        <w:rPr>
          <w:position w:val="-18"/>
        </w:rPr>
        <w:pict w14:anchorId="2978C9A0">
          <v:shape id="_x0000_i1091" type="#_x0000_t75" style="width:85.35pt;height:24pt">
            <v:imagedata r:id="rId96" o:title=""/>
          </v:shape>
        </w:pict>
      </w:r>
      <w:r w:rsidRPr="000230DC">
        <w:t>,</w:t>
      </w:r>
    </w:p>
    <w:p w14:paraId="3E98ECF5" w14:textId="512CB959" w:rsidR="006A0BC1" w:rsidRPr="000230DC" w:rsidRDefault="006A0BC1" w:rsidP="006A0BC1">
      <w:r w:rsidRPr="000230DC">
        <w:t xml:space="preserve">where </w:t>
      </w:r>
      <w:r w:rsidR="00452FB6">
        <w:rPr>
          <w:position w:val="-6"/>
        </w:rPr>
        <w:pict w14:anchorId="12A22409">
          <v:shape id="_x0000_i1092" type="#_x0000_t75" style="width:77.35pt;height:17.35pt">
            <v:imagedata r:id="rId97" o:title=""/>
          </v:shape>
        </w:pict>
      </w:r>
      <w:r w:rsidRPr="000230DC">
        <w:t xml:space="preserve"> and </w:t>
      </w:r>
      <w:r w:rsidR="00452FB6">
        <w:rPr>
          <w:position w:val="-14"/>
        </w:rPr>
        <w:pict w14:anchorId="32AE1943">
          <v:shape id="_x0000_i1093" type="#_x0000_t75" style="width:32pt;height:20pt">
            <v:imagedata r:id="rId98"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452FB6">
        <w:rPr>
          <w:position w:val="-14"/>
        </w:rPr>
        <w:pict w14:anchorId="16926760">
          <v:shape id="_x0000_i1094" type="#_x0000_t75" style="width:31.35pt;height:20pt">
            <v:imagedata r:id="rId99"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452FB6">
        <w:rPr>
          <w:position w:val="-14"/>
        </w:rPr>
        <w:pict w14:anchorId="43C6940A">
          <v:shape id="_x0000_i1095" type="#_x0000_t75" style="width:31.35pt;height:20pt">
            <v:imagedata r:id="rId100"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452FB6">
        <w:rPr>
          <w:position w:val="-14"/>
        </w:rPr>
        <w:pict w14:anchorId="049EA74B">
          <v:shape id="_x0000_i1096" type="#_x0000_t75" style="width:22pt;height:20pt">
            <v:imagedata r:id="rId101" o:title=""/>
          </v:shape>
        </w:pict>
      </w:r>
      <w:r>
        <w:t xml:space="preserve"> to the current one </w:t>
      </w:r>
      <w:r w:rsidR="00452FB6">
        <w:rPr>
          <w:position w:val="-14"/>
        </w:rPr>
        <w:pict w14:anchorId="1862E71B">
          <v:shape id="_x0000_i1097" type="#_x0000_t75" style="width:29.35pt;height:20pt">
            <v:imagedata r:id="rId102" o:title=""/>
          </v:shape>
        </w:pict>
      </w:r>
      <w:r>
        <w:t xml:space="preserve"> is less than the specified value:</w:t>
      </w:r>
    </w:p>
    <w:p w14:paraId="19967636" w14:textId="31407A69" w:rsidR="006A0BC1" w:rsidRDefault="006A0BC1" w:rsidP="006A0BC1">
      <w:pPr>
        <w:pStyle w:val="MTDisplayEquation"/>
      </w:pPr>
      <w:r>
        <w:tab/>
      </w:r>
      <w:r w:rsidR="00452FB6">
        <w:rPr>
          <w:position w:val="-34"/>
        </w:rPr>
        <w:pict w14:anchorId="0503E214">
          <v:shape id="_x0000_i1098" type="#_x0000_t75" style="width:82pt;height:40pt">
            <v:imagedata r:id="rId103"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452FB6">
        <w:rPr>
          <w:position w:val="-6"/>
        </w:rPr>
        <w:pict w14:anchorId="77C213B7">
          <v:shape id="_x0000_i1099" type="#_x0000_t75" style="width:15.35pt;height:11.35pt">
            <v:imagedata r:id="rId104"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452FB6">
        <w:rPr>
          <w:position w:val="-6"/>
        </w:rPr>
        <w:pict w14:anchorId="578C0F85">
          <v:shape id="_x0000_i1100" type="#_x0000_t75" style="width:15.35pt;height:11.35pt">
            <v:imagedata r:id="rId105"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410" w:name="_Toc407974954"/>
      <w:r>
        <w:lastRenderedPageBreak/>
        <w:t>Arruda-Boyce</w:t>
      </w:r>
      <w:bookmarkEnd w:id="410"/>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452FB6">
        <w:rPr>
          <w:position w:val="-28"/>
        </w:rPr>
        <w:pict w14:anchorId="75DCBF29">
          <v:shape id="_x0000_i1101" type="#_x0000_t75" style="width:148pt;height:34pt">
            <v:imagedata r:id="rId106" o:title=""/>
          </v:shape>
        </w:pict>
      </w:r>
      <w:r>
        <w:t>,</w:t>
      </w:r>
      <w:r>
        <w:tab/>
      </w:r>
    </w:p>
    <w:p w14:paraId="67DD62CD" w14:textId="78C29F2F" w:rsidR="006A0BC1" w:rsidRDefault="006A0BC1" w:rsidP="006A0BC1">
      <w:r>
        <w:t xml:space="preserve">where, </w:t>
      </w:r>
      <w:r w:rsidR="00452FB6">
        <w:rPr>
          <w:position w:val="-24"/>
        </w:rPr>
        <w:pict w14:anchorId="74FCEDEF">
          <v:shape id="_x0000_i1102" type="#_x0000_t75" style="width:256pt;height:31.35pt">
            <v:imagedata r:id="rId107" o:title=""/>
          </v:shape>
        </w:pict>
      </w:r>
      <w:r>
        <w:t xml:space="preserve"> and </w:t>
      </w:r>
      <w:r w:rsidR="00452FB6">
        <w:rPr>
          <w:position w:val="-12"/>
        </w:rPr>
        <w:pict w14:anchorId="5816227B">
          <v:shape id="_x0000_i1103" type="#_x0000_t75" style="width:11.35pt;height:18pt">
            <v:imagedata r:id="rId108"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452FB6">
        <w:rPr>
          <w:position w:val="-24"/>
        </w:rPr>
        <w:pict w14:anchorId="1CD839D2">
          <v:shape id="_x0000_i1104" type="#_x0000_t75" style="width:92pt;height:31.35pt">
            <v:imagedata r:id="rId109" o:title=""/>
          </v:shape>
        </w:pi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452FB6">
        <w:rPr>
          <w:position w:val="-12"/>
        </w:rPr>
        <w:pict w14:anchorId="11B3214F">
          <v:shape id="_x0000_i1105" type="#_x0000_t75" style="width:14pt;height:18pt">
            <v:imagedata r:id="rId110" o:title=""/>
          </v:shape>
        </w:pict>
      </w:r>
      <w:r>
        <w:t xml:space="preserve">, the stretch at which the chains reach their full extended state, by </w:t>
      </w:r>
      <w:r w:rsidR="00452FB6">
        <w:rPr>
          <w:position w:val="-12"/>
        </w:rPr>
        <w:pict w14:anchorId="49198A02">
          <v:shape id="_x0000_i1106" type="#_x0000_t75" style="width:46pt;height:20pt">
            <v:imagedata r:id="rId111"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411" w:name="_Ref167535331"/>
      <w:bookmarkStart w:id="412" w:name="_Toc407974955"/>
      <w:r w:rsidRPr="0097532C">
        <w:lastRenderedPageBreak/>
        <w:t>Ellipsoidal Fiber Distribution</w:t>
      </w:r>
      <w:bookmarkEnd w:id="411"/>
      <w:bookmarkEnd w:id="412"/>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452FB6">
              <w:rPr>
                <w:position w:val="-14"/>
              </w:rPr>
              <w:pict w14:anchorId="5415D06D">
                <v:shape id="_x0000_i1107" type="#_x0000_t75" style="width:56pt;height:20pt">
                  <v:imagedata r:id="rId112"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452FB6">
              <w:rPr>
                <w:position w:val="-14"/>
              </w:rPr>
              <w:pict w14:anchorId="0A1FAAF0">
                <v:shape id="_x0000_i1108" type="#_x0000_t75" style="width:51.35pt;height:20pt">
                  <v:imagedata r:id="rId113"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452FB6">
        <w:rPr>
          <w:position w:val="-6"/>
        </w:rPr>
        <w:pict w14:anchorId="261B6AA9">
          <v:shape id="_x0000_i1109" type="#_x0000_t75" style="width:12pt;height:17.35pt">
            <v:imagedata r:id="rId114"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452FB6">
        <w:rPr>
          <w:position w:val="-18"/>
        </w:rPr>
        <w:pict w14:anchorId="54BD9971">
          <v:shape id="_x0000_i1110" type="#_x0000_t75" style="width:183.35pt;height:26pt">
            <v:imagedata r:id="rId115" o:title=""/>
          </v:shape>
        </w:pict>
      </w:r>
      <w:r>
        <w:t>.</w:t>
      </w:r>
    </w:p>
    <w:p w14:paraId="3DA109C1" w14:textId="6B59DD90" w:rsidR="006A0BC1" w:rsidRDefault="00452FB6" w:rsidP="006A0BC1">
      <w:r>
        <w:rPr>
          <w:position w:val="-12"/>
        </w:rPr>
        <w:pict w14:anchorId="6A9C2314">
          <v:shape id="_x0000_i1111" type="#_x0000_t75" style="width:88pt;height:20pt">
            <v:imagedata r:id="rId116" o:title=""/>
          </v:shape>
        </w:pict>
      </w:r>
      <w:r w:rsidR="006A0BC1">
        <w:t xml:space="preserve"> is the square of the fiber stretch </w:t>
      </w:r>
      <w:r>
        <w:rPr>
          <w:position w:val="-12"/>
        </w:rPr>
        <w:pict w14:anchorId="46FD4982">
          <v:shape id="_x0000_i1112" type="#_x0000_t75" style="width:14pt;height:20pt">
            <v:imagedata r:id="rId117" o:title=""/>
          </v:shape>
        </w:pict>
      </w:r>
      <w:r w:rsidR="006A0BC1">
        <w:t xml:space="preserve">, </w:t>
      </w:r>
      <w:r>
        <w:rPr>
          <w:position w:val="-6"/>
        </w:rPr>
        <w:pict w14:anchorId="6A2D7CEB">
          <v:shape id="_x0000_i1113" type="#_x0000_t75" style="width:13.35pt;height:14pt">
            <v:imagedata r:id="rId118"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35pt;height:20pt">
            <v:imagedata r:id="rId119" o:title=""/>
          </v:shape>
        </w:pict>
      </w:r>
      <w:r w:rsidR="006A0BC1">
        <w:t xml:space="preserve">, </w:t>
      </w:r>
      <w:r>
        <w:rPr>
          <w:position w:val="-12"/>
        </w:rPr>
        <w:pict w14:anchorId="4E92EF61">
          <v:shape id="_x0000_i1115" type="#_x0000_t75" style="width:61.35pt;height:20pt">
            <v:imagedata r:id="rId120" o:title=""/>
          </v:shape>
        </w:pict>
      </w:r>
      <w:r w:rsidR="006A0BC1">
        <w:t xml:space="preserve">, and </w:t>
      </w:r>
      <w:r>
        <w:rPr>
          <w:position w:val="-14"/>
        </w:rPr>
        <w:pict w14:anchorId="38351E69">
          <v:shape id="_x0000_i1116" type="#_x0000_t75" style="width:27.35pt;height:20pt">
            <v:imagedata r:id="rId121"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452FB6">
        <w:rPr>
          <w:position w:val="-30"/>
        </w:rPr>
        <w:pict w14:anchorId="6A90B462">
          <v:shape id="_x0000_i1117" type="#_x0000_t75" style="width:94pt;height:36pt">
            <v:imagedata r:id="rId122"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452FB6">
        <w:rPr>
          <w:position w:val="-16"/>
        </w:rPr>
        <w:pict w14:anchorId="4E9C96B5">
          <v:shape id="_x0000_i1118" type="#_x0000_t75" style="width:131.35pt;height:24.65pt">
            <v:imagedata r:id="rId123" o:title=""/>
          </v:shape>
        </w:pict>
      </w:r>
      <w:r>
        <w:t>.</w:t>
      </w:r>
    </w:p>
    <w:p w14:paraId="777F4CAF" w14:textId="57511458" w:rsidR="006A0BC1" w:rsidRDefault="006A0BC1" w:rsidP="006A0BC1">
      <w:r>
        <w:t xml:space="preserve">The materials parameters </w:t>
      </w:r>
      <w:r w:rsidR="00452FB6">
        <w:rPr>
          <w:position w:val="-10"/>
        </w:rPr>
        <w:pict w14:anchorId="37365387">
          <v:shape id="_x0000_i1119" type="#_x0000_t75" style="width:12pt;height:16pt">
            <v:imagedata r:id="rId124" o:title=""/>
          </v:shape>
        </w:pict>
      </w:r>
      <w:r>
        <w:t xml:space="preserve">and </w:t>
      </w:r>
      <w:r w:rsidR="00452FB6">
        <w:rPr>
          <w:position w:val="-10"/>
        </w:rPr>
        <w:pict w14:anchorId="5B272CFD">
          <v:shape id="_x0000_i1120" type="#_x0000_t75" style="width:10pt;height:16pt">
            <v:imagedata r:id="rId125" o:title=""/>
          </v:shape>
        </w:pict>
      </w:r>
      <w:r>
        <w:t>are determined from:</w:t>
      </w:r>
    </w:p>
    <w:p w14:paraId="69ADDD91" w14:textId="25D6F0BA" w:rsidR="006A0BC1" w:rsidRDefault="006A0BC1" w:rsidP="006A0BC1">
      <w:pPr>
        <w:pStyle w:val="MTDisplayEquation"/>
      </w:pPr>
      <w:r>
        <w:tab/>
      </w:r>
      <w:r w:rsidR="00452FB6">
        <w:rPr>
          <w:position w:val="-76"/>
        </w:rPr>
        <w:pict w14:anchorId="25B59C21">
          <v:shape id="_x0000_i1121" type="#_x0000_t75" style="width:240pt;height:82pt">
            <v:imagedata r:id="rId126"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413" w:name="_Ref167375501"/>
      <w:bookmarkStart w:id="414" w:name="_Toc407974956"/>
      <w:r w:rsidRPr="0097532C">
        <w:lastRenderedPageBreak/>
        <w:t>Ellipsoidal Fiber Distribution Mooney-Rivlin</w:t>
      </w:r>
      <w:bookmarkEnd w:id="413"/>
      <w:bookmarkEnd w:id="414"/>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452FB6">
              <w:rPr>
                <w:position w:val="-14"/>
              </w:rPr>
              <w:pict w14:anchorId="120B1D9C">
                <v:shape id="_x0000_i1122" type="#_x0000_t75" style="width:56pt;height:20pt">
                  <v:imagedata r:id="rId127"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452FB6">
              <w:rPr>
                <w:position w:val="-14"/>
              </w:rPr>
              <w:pict w14:anchorId="2D25CC8B">
                <v:shape id="_x0000_i1123" type="#_x0000_t75" style="width:51.35pt;height:20pt">
                  <v:imagedata r:id="rId128"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452FB6">
        <w:rPr>
          <w:position w:val="-6"/>
        </w:rPr>
        <w:pict w14:anchorId="7192B3D1">
          <v:shape id="_x0000_i1124" type="#_x0000_t75" style="width:12pt;height:17.35pt">
            <v:imagedata r:id="rId129" o:title=""/>
          </v:shape>
        </w:pict>
      </w:r>
      <w:r>
        <w:t xml:space="preserve"> for this material is given by,</w:t>
      </w:r>
    </w:p>
    <w:p w14:paraId="2E808487" w14:textId="10CB8CC0" w:rsidR="006A0BC1" w:rsidRDefault="006A0BC1" w:rsidP="006A0BC1">
      <w:pPr>
        <w:pStyle w:val="MTDisplayEquation"/>
      </w:pPr>
      <w:r>
        <w:tab/>
      </w:r>
      <w:r w:rsidR="00452FB6">
        <w:rPr>
          <w:position w:val="-10"/>
        </w:rPr>
        <w:pict w14:anchorId="13A9CD6F">
          <v:shape id="_x0000_i1125" type="#_x0000_t75" style="width:68pt;height:19.35pt">
            <v:imagedata r:id="rId130" o:title=""/>
          </v:shape>
        </w:pict>
      </w:r>
      <w:r>
        <w:t>.</w:t>
      </w:r>
    </w:p>
    <w:p w14:paraId="13690716" w14:textId="3591EDB4" w:rsidR="006A0BC1" w:rsidRDefault="006A0BC1" w:rsidP="006A0BC1">
      <w:pPr>
        <w:pStyle w:val="MTDisplayEquation"/>
      </w:pPr>
      <w:r>
        <w:t xml:space="preserve">Here, </w:t>
      </w:r>
      <w:r w:rsidR="00452FB6">
        <w:rPr>
          <w:position w:val="-6"/>
        </w:rPr>
        <w:pict w14:anchorId="39D7886B">
          <v:shape id="_x0000_i1126" type="#_x0000_t75" style="width:23.35pt;height:17.35pt">
            <v:imagedata r:id="rId131"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452FB6">
        <w:rPr>
          <w:position w:val="-10"/>
        </w:rPr>
        <w:pict w14:anchorId="794D7497">
          <v:shape id="_x0000_i1127" type="#_x0000_t75" style="width:17.35pt;height:19.35pt">
            <v:imagedata r:id="rId132"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415" w:name="_Toc407974957"/>
      <w:r>
        <w:lastRenderedPageBreak/>
        <w:t>Ellipsoidal Fiber Distribution Veronda-Westmann</w:t>
      </w:r>
      <w:bookmarkEnd w:id="415"/>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452FB6">
              <w:rPr>
                <w:position w:val="-14"/>
              </w:rPr>
              <w:pict w14:anchorId="51B70EB7">
                <v:shape id="_x0000_i1128" type="#_x0000_t75" style="width:56pt;height:20pt">
                  <v:imagedata r:id="rId133"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452FB6">
              <w:rPr>
                <w:position w:val="-14"/>
              </w:rPr>
              <w:pict w14:anchorId="62D049B8">
                <v:shape id="_x0000_i1129" type="#_x0000_t75" style="width:51.35pt;height:20pt">
                  <v:imagedata r:id="rId134"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452FB6">
        <w:rPr>
          <w:position w:val="-6"/>
        </w:rPr>
        <w:pict w14:anchorId="0F6C4B31">
          <v:shape id="_x0000_i1130" type="#_x0000_t75" style="width:12pt;height:17.35pt">
            <v:imagedata r:id="rId135" o:title=""/>
          </v:shape>
        </w:pict>
      </w:r>
      <w:r>
        <w:t xml:space="preserve"> for this material is given by,</w:t>
      </w:r>
    </w:p>
    <w:p w14:paraId="3AA47A79" w14:textId="27098EEB" w:rsidR="006A0BC1" w:rsidRDefault="006A0BC1" w:rsidP="006A0BC1">
      <w:pPr>
        <w:pStyle w:val="MTDisplayEquation"/>
      </w:pPr>
      <w:r>
        <w:tab/>
      </w:r>
      <w:r w:rsidR="00452FB6">
        <w:rPr>
          <w:position w:val="-10"/>
        </w:rPr>
        <w:pict w14:anchorId="1A9C435D">
          <v:shape id="_x0000_i1131" type="#_x0000_t75" style="width:69.35pt;height:19.35pt">
            <v:imagedata r:id="rId136" o:title=""/>
          </v:shape>
        </w:pict>
      </w:r>
      <w:r>
        <w:t>.</w:t>
      </w:r>
    </w:p>
    <w:p w14:paraId="52FB3AEA" w14:textId="61892872" w:rsidR="006A0BC1" w:rsidRDefault="006A0BC1" w:rsidP="006A0BC1">
      <w:r>
        <w:t xml:space="preserve">Here, </w:t>
      </w:r>
      <w:r w:rsidR="00452FB6">
        <w:rPr>
          <w:position w:val="-6"/>
        </w:rPr>
        <w:pict w14:anchorId="09C76C2C">
          <v:shape id="_x0000_i1132" type="#_x0000_t75" style="width:23.35pt;height:17.35pt">
            <v:imagedata r:id="rId137"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452FB6">
        <w:rPr>
          <w:position w:val="-10"/>
        </w:rPr>
        <w:pict w14:anchorId="114C1C3E">
          <v:shape id="_x0000_i1133" type="#_x0000_t75" style="width:17.35pt;height:19.35pt">
            <v:imagedata r:id="rId138"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416" w:name="_Toc407974958"/>
      <w:r>
        <w:lastRenderedPageBreak/>
        <w:t>Fiber with Exponential-Power Law, Uncoupled Formulation</w:t>
      </w:r>
      <w:bookmarkEnd w:id="416"/>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452FB6" w:rsidP="006C2049">
            <w:r>
              <w:rPr>
                <w:position w:val="-10"/>
              </w:rPr>
              <w:pict w14:anchorId="0339C547">
                <v:shape id="_x0000_i1134" type="#_x0000_t75" style="width:10pt;height:16pt">
                  <v:imagedata r:id="rId139"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452FB6" w:rsidP="006C2049">
            <w:r>
              <w:rPr>
                <w:position w:val="-6"/>
              </w:rPr>
              <w:pict w14:anchorId="7300BBF8">
                <v:shape id="_x0000_i1135" type="#_x0000_t75" style="width:12pt;height:11.35pt">
                  <v:imagedata r:id="rId140"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452FB6" w:rsidP="006C2049">
            <w:r>
              <w:rPr>
                <w:position w:val="-10"/>
              </w:rPr>
              <w:pict w14:anchorId="4FD75AB2">
                <v:shape id="_x0000_i1136" type="#_x0000_t75" style="width:12pt;height:16pt">
                  <v:imagedata r:id="rId141"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452FB6" w:rsidP="006C2049">
            <w:r>
              <w:rPr>
                <w:position w:val="-6"/>
              </w:rPr>
              <w:pict w14:anchorId="3C11D95B">
                <v:shape id="_x0000_i1137" type="#_x0000_t75" style="width:10pt;height:14pt">
                  <v:imagedata r:id="rId142"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452FB6" w:rsidP="006C2049">
            <w:r>
              <w:rPr>
                <w:position w:val="-10"/>
              </w:rPr>
              <w:pict w14:anchorId="54E16A31">
                <v:shape id="_x0000_i1138" type="#_x0000_t75" style="width:11.35pt;height:13.35pt">
                  <v:imagedata r:id="rId143"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452FB6">
        <w:rPr>
          <w:position w:val="-12"/>
        </w:rPr>
        <w:pict w14:anchorId="5112FC0E">
          <v:shape id="_x0000_i1139" type="#_x0000_t75" style="width:199.35pt;height:18pt">
            <v:imagedata r:id="rId145" o:title=""/>
          </v:shape>
        </w:pict>
      </w:r>
      <w:r>
        <w:t>,</w:t>
      </w:r>
    </w:p>
    <w:p w14:paraId="29AB8368" w14:textId="74982AF7" w:rsidR="006A0BC1" w:rsidRDefault="006A0BC1" w:rsidP="006A0BC1">
      <w:r w:rsidRPr="000230DC">
        <w:t xml:space="preserve">where </w:t>
      </w:r>
      <w:r w:rsidR="00452FB6">
        <w:rPr>
          <w:position w:val="-14"/>
        </w:rPr>
        <w:pict w14:anchorId="4D970E1E">
          <v:shape id="_x0000_i1140" type="#_x0000_t75" style="width:50pt;height:20pt">
            <v:imagedata r:id="rId146"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452FB6">
        <w:rPr>
          <w:position w:val="-6"/>
        </w:rPr>
        <w:pict w14:anchorId="769F0BE9">
          <v:shape id="_x0000_i1141" type="#_x0000_t75" style="width:20pt;height:14pt">
            <v:imagedata r:id="rId147" o:title=""/>
          </v:shape>
        </w:pict>
      </w:r>
      <w:r w:rsidR="0099145F">
        <w:t xml:space="preserve">0° and </w:t>
      </w:r>
      <w:r w:rsidR="00452FB6">
        <w:rPr>
          <w:position w:val="-10"/>
        </w:rPr>
        <w:pict w14:anchorId="44505EEA">
          <v:shape id="_x0000_i1142" type="#_x0000_t75" style="width:20pt;height:13.35pt">
            <v:imagedata r:id="rId148" o:title=""/>
          </v:shape>
        </w:pict>
      </w:r>
      <w:r w:rsidR="0099145F">
        <w:t xml:space="preserve">90°, such that </w:t>
      </w:r>
      <w:r w:rsidR="00452FB6">
        <w:rPr>
          <w:position w:val="-12"/>
        </w:rPr>
        <w:pict w14:anchorId="0BB88D9D">
          <v:shape id="_x0000_i1143" type="#_x0000_t75" style="width:32pt;height:18pt">
            <v:imagedata r:id="rId149" o:title=""/>
          </v:shape>
        </w:pict>
      </w:r>
      <w:r w:rsidR="0099145F">
        <w:t xml:space="preserve">.  </w:t>
      </w:r>
      <w:r>
        <w:t xml:space="preserve">The stress </w:t>
      </w:r>
      <w:r w:rsidR="00452FB6">
        <w:rPr>
          <w:position w:val="-6"/>
        </w:rPr>
        <w:pict w14:anchorId="224082A1">
          <v:shape id="_x0000_i1144" type="#_x0000_t75" style="width:12pt;height:17.35pt">
            <v:imagedata r:id="rId150" o:title=""/>
          </v:shape>
        </w:pict>
      </w:r>
      <w:r>
        <w:t xml:space="preserve"> for this fibrous material is given by</w:t>
      </w:r>
    </w:p>
    <w:p w14:paraId="33DCF3D1" w14:textId="65F76568" w:rsidR="006A0BC1" w:rsidRDefault="006A0BC1" w:rsidP="006A0BC1">
      <w:pPr>
        <w:pStyle w:val="MTDisplayEquation"/>
      </w:pPr>
      <w:r>
        <w:tab/>
      </w:r>
      <w:r w:rsidR="00452FB6">
        <w:rPr>
          <w:position w:val="-30"/>
        </w:rPr>
        <w:pict w14:anchorId="75D67D12">
          <v:shape id="_x0000_i1145" type="#_x0000_t75" style="width:136pt;height:36pt">
            <v:imagedata r:id="rId151" o:title=""/>
          </v:shape>
        </w:pict>
      </w:r>
      <w:r>
        <w:t>,</w:t>
      </w:r>
    </w:p>
    <w:p w14:paraId="3E826248" w14:textId="749ED8D5" w:rsidR="006A0BC1" w:rsidRDefault="006A0BC1" w:rsidP="006A0BC1">
      <w:r>
        <w:t xml:space="preserve">where </w:t>
      </w:r>
      <w:r w:rsidR="00452FB6">
        <w:rPr>
          <w:position w:val="-12"/>
        </w:rPr>
        <w:pict w14:anchorId="26E23A49">
          <v:shape id="_x0000_i1146" type="#_x0000_t75" style="width:88pt;height:20pt">
            <v:imagedata r:id="rId152" o:title=""/>
          </v:shape>
        </w:pict>
      </w:r>
      <w:r>
        <w:t xml:space="preserve"> is the square of the fiber stretch, </w:t>
      </w:r>
      <w:r w:rsidR="00452FB6">
        <w:rPr>
          <w:position w:val="-12"/>
        </w:rPr>
        <w:pict w14:anchorId="6E303EF1">
          <v:shape id="_x0000_i1147" type="#_x0000_t75" style="width:61.35pt;height:20pt">
            <v:imagedata r:id="rId153" o:title=""/>
          </v:shape>
        </w:pict>
      </w:r>
      <w:r>
        <w:t xml:space="preserve">, and </w:t>
      </w:r>
      <w:r w:rsidR="00452FB6">
        <w:rPr>
          <w:position w:val="-14"/>
        </w:rPr>
        <w:pict w14:anchorId="6392B703">
          <v:shape id="_x0000_i1148" type="#_x0000_t75" style="width:27.35pt;height:20pt">
            <v:imagedata r:id="rId154"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452FB6">
        <w:rPr>
          <w:position w:val="-28"/>
        </w:rPr>
        <w:pict w14:anchorId="218FD1AC">
          <v:shape id="_x0000_i1149" type="#_x0000_t75" style="width:147.35pt;height:33.35pt">
            <v:imagedata r:id="rId155" o:title=""/>
          </v:shape>
        </w:pict>
      </w:r>
      <w:r>
        <w:t>,</w:t>
      </w:r>
    </w:p>
    <w:p w14:paraId="68B45CD1" w14:textId="66B3958D" w:rsidR="006A0BC1" w:rsidRPr="000230DC" w:rsidRDefault="006A0BC1" w:rsidP="006A0BC1">
      <w:r w:rsidRPr="000230DC">
        <w:t xml:space="preserve">where </w:t>
      </w:r>
      <w:r w:rsidR="00452FB6">
        <w:rPr>
          <w:position w:val="-10"/>
        </w:rPr>
        <w:pict w14:anchorId="6FB8FFE6">
          <v:shape id="_x0000_i1150" type="#_x0000_t75" style="width:28pt;height:16pt">
            <v:imagedata r:id="rId156" o:title=""/>
          </v:shape>
        </w:pict>
      </w:r>
      <w:r w:rsidRPr="000230DC">
        <w:t xml:space="preserve">, </w:t>
      </w:r>
      <w:r w:rsidR="00452FB6">
        <w:rPr>
          <w:position w:val="-6"/>
        </w:rPr>
        <w:pict w14:anchorId="7C794670">
          <v:shape id="_x0000_i1151" type="#_x0000_t75" style="width:29.35pt;height:14pt">
            <v:imagedata r:id="rId157" o:title=""/>
          </v:shape>
        </w:pict>
      </w:r>
      <w:r w:rsidRPr="000230DC">
        <w:t xml:space="preserve">, and </w:t>
      </w:r>
      <w:r w:rsidR="00452FB6">
        <w:rPr>
          <w:position w:val="-10"/>
        </w:rPr>
        <w:pict w14:anchorId="6BB4832B">
          <v:shape id="_x0000_i1152" type="#_x0000_t75" style="width:30pt;height:16pt">
            <v:imagedata r:id="rId158"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452FB6">
        <w:rPr>
          <w:position w:val="-6"/>
        </w:rPr>
        <w:pict w14:anchorId="4DCCC86C">
          <v:shape id="_x0000_i1153" type="#_x0000_t75" style="width:34pt;height:14pt">
            <v:imagedata r:id="rId159" o:title=""/>
          </v:shape>
        </w:pict>
      </w:r>
      <w:r>
        <w:t>, this expressions produces a power law,</w:t>
      </w:r>
    </w:p>
    <w:p w14:paraId="15BEA50B" w14:textId="3143DB10" w:rsidR="006A0BC1" w:rsidRDefault="006A0BC1" w:rsidP="006A0BC1">
      <w:pPr>
        <w:pStyle w:val="MTDisplayEquation"/>
      </w:pPr>
      <w:r>
        <w:tab/>
      </w:r>
      <w:r w:rsidR="00452FB6">
        <w:rPr>
          <w:position w:val="-28"/>
        </w:rPr>
        <w:pict w14:anchorId="1A493BFB">
          <v:shape id="_x0000_i1154" type="#_x0000_t75" style="width:94pt;height:33.35pt">
            <v:imagedata r:id="rId160" o:title=""/>
          </v:shape>
        </w:pict>
      </w:r>
      <w:r w:rsidR="00F1782C">
        <w:t>.</w:t>
      </w:r>
    </w:p>
    <w:p w14:paraId="4DCE5B68" w14:textId="06C1F084" w:rsidR="006A0BC1" w:rsidRPr="0097532C" w:rsidRDefault="006A0BC1" w:rsidP="006A0BC1">
      <w:r w:rsidRPr="0097532C">
        <w:t xml:space="preserve">Note: When </w:t>
      </w:r>
      <w:r w:rsidR="00452FB6">
        <w:rPr>
          <w:position w:val="-10"/>
        </w:rPr>
        <w:pict w14:anchorId="4EF6E370">
          <v:shape id="_x0000_i1155" type="#_x0000_t75" style="width:30pt;height:16pt">
            <v:imagedata r:id="rId161" o:title=""/>
          </v:shape>
        </w:pict>
      </w:r>
      <w:r w:rsidRPr="0097532C">
        <w:t>, the fiber modulus is zero at the strain origin (</w:t>
      </w:r>
      <w:r w:rsidR="00452FB6">
        <w:rPr>
          <w:position w:val="-12"/>
        </w:rPr>
        <w:pict w14:anchorId="70492B06">
          <v:shape id="_x0000_i1156" type="#_x0000_t75" style="width:29.35pt;height:19.35pt">
            <v:imagedata r:id="rId162" o:title=""/>
          </v:shape>
        </w:pict>
      </w:r>
      <w:r w:rsidRPr="0097532C">
        <w:t xml:space="preserve">).  Therefore, use </w:t>
      </w:r>
      <w:r w:rsidR="00452FB6">
        <w:rPr>
          <w:position w:val="-10"/>
        </w:rPr>
        <w:pict w14:anchorId="77AB502F">
          <v:shape id="_x0000_i1157" type="#_x0000_t75" style="width:30pt;height:16pt">
            <v:imagedata r:id="rId163"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452FB6">
        <w:rPr>
          <w:position w:val="-12"/>
        </w:rPr>
        <w:pict w14:anchorId="67CEC3CF">
          <v:shape id="_x0000_i1158" type="#_x0000_t75" style="width:11.35pt;height:18pt">
            <v:imagedata r:id="rId164"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452FB6">
        <w:rPr>
          <w:position w:val="-12"/>
        </w:rPr>
        <w:pict w14:anchorId="30615FD6">
          <v:shape id="_x0000_i1159" type="#_x0000_t75" style="width:11.35pt;height:18pt">
            <v:imagedata r:id="rId165" o:title=""/>
          </v:shape>
        </w:pict>
      </w:r>
      <w:r>
        <w:t xml:space="preserve">, oriented at ±25 degrees relative to </w:t>
      </w:r>
      <w:r w:rsidR="00452FB6">
        <w:rPr>
          <w:position w:val="-12"/>
        </w:rPr>
        <w:pict w14:anchorId="3383D58A">
          <v:shape id="_x0000_i1160" type="#_x0000_t75" style="width:12pt;height:18pt">
            <v:imagedata r:id="rId166"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417" w:name="_Toc407974959"/>
      <w:r>
        <w:lastRenderedPageBreak/>
        <w:t>Fung Orthotropic</w:t>
      </w:r>
      <w:bookmarkEnd w:id="417"/>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hyperlink w:anchor="_ENREF_10" w:tooltip="Fung, 1993 #44" w:history="1">
        <w:r w:rsidR="00711A1D">
          <w:rPr>
            <w:noProof/>
          </w:rPr>
          <w:t>10</w:t>
        </w:r>
      </w:hyperlink>
      <w:r w:rsidR="00031F52">
        <w:rPr>
          <w:noProof/>
        </w:rPr>
        <w:t xml:space="preserve">, </w:t>
      </w:r>
      <w:hyperlink w:anchor="_ENREF_11" w:tooltip="Fung, 1979 #43" w:history="1">
        <w:r w:rsidR="00711A1D">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452FB6" w:rsidP="006C2049">
            <w:r>
              <w:rPr>
                <w:position w:val="-12"/>
              </w:rPr>
              <w:pict w14:anchorId="52307DAC">
                <v:shape id="_x0000_i1161" type="#_x0000_t75" style="width:14pt;height:18pt">
                  <v:imagedata r:id="rId167"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452FB6" w:rsidP="006C2049">
            <w:r>
              <w:rPr>
                <w:position w:val="-12"/>
              </w:rPr>
              <w:pict w14:anchorId="6C893CBF">
                <v:shape id="_x0000_i1162" type="#_x0000_t75" style="width:15.35pt;height:18pt">
                  <v:imagedata r:id="rId168"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452FB6" w:rsidP="006C2049">
            <w:r>
              <w:rPr>
                <w:position w:val="-12"/>
              </w:rPr>
              <w:pict w14:anchorId="4D4B2713">
                <v:shape id="_x0000_i1163" type="#_x0000_t75" style="width:15.35pt;height:18pt">
                  <v:imagedata r:id="rId169"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452FB6" w:rsidP="006C2049">
            <w:r>
              <w:rPr>
                <w:position w:val="-12"/>
              </w:rPr>
              <w:pict w14:anchorId="00454AE4">
                <v:shape id="_x0000_i1164" type="#_x0000_t75" style="width:18pt;height:18pt">
                  <v:imagedata r:id="rId170"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452FB6" w:rsidP="006C2049">
            <w:r>
              <w:rPr>
                <w:position w:val="-12"/>
              </w:rPr>
              <w:pict w14:anchorId="33DEF13E">
                <v:shape id="_x0000_i1165" type="#_x0000_t75" style="width:19.35pt;height:18pt">
                  <v:imagedata r:id="rId171"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452FB6" w:rsidP="006C2049">
            <w:r>
              <w:rPr>
                <w:position w:val="-12"/>
              </w:rPr>
              <w:pict w14:anchorId="4FF51F81">
                <v:shape id="_x0000_i1166" type="#_x0000_t75" style="width:18pt;height:18pt">
                  <v:imagedata r:id="rId172"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452FB6" w:rsidP="006C2049">
            <w:r>
              <w:rPr>
                <w:position w:val="-12"/>
              </w:rPr>
              <w:pict w14:anchorId="3A3623FB">
                <v:shape id="_x0000_i1167" type="#_x0000_t75" style="width:16pt;height:18pt">
                  <v:imagedata r:id="rId173"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452FB6" w:rsidP="006C2049">
            <w:r>
              <w:rPr>
                <w:position w:val="-12"/>
              </w:rPr>
              <w:pict w14:anchorId="5C8472F9">
                <v:shape id="_x0000_i1168" type="#_x0000_t75" style="width:16pt;height:18pt">
                  <v:imagedata r:id="rId174"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452FB6" w:rsidP="006C2049">
            <w:r>
              <w:rPr>
                <w:position w:val="-12"/>
              </w:rPr>
              <w:pict w14:anchorId="75DDE395">
                <v:shape id="_x0000_i1169" type="#_x0000_t75" style="width:16pt;height:18pt">
                  <v:imagedata r:id="rId175"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452FB6" w:rsidP="006C2049">
            <w:r>
              <w:rPr>
                <w:position w:val="-6"/>
              </w:rPr>
              <w:pict w14:anchorId="54D8A590">
                <v:shape id="_x0000_i1170" type="#_x0000_t75" style="width:9.35pt;height:11.35pt">
                  <v:imagedata r:id="rId176"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711A1D">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452FB6">
        <w:rPr>
          <w:position w:val="-24"/>
        </w:rPr>
        <w:pict w14:anchorId="3949084D">
          <v:shape id="_x0000_i1171" type="#_x0000_t75" style="width:114.65pt;height:31.35pt">
            <v:imagedata r:id="rId177" o:title=""/>
          </v:shape>
        </w:pict>
      </w:r>
      <w:r>
        <w:t>,</w:t>
      </w:r>
      <w:r>
        <w:tab/>
      </w:r>
      <w:r>
        <w:fldChar w:fldCharType="begin"/>
      </w:r>
      <w:r>
        <w:instrText xml:space="preserve"> MACROBUTTON MTPlaceRef \* MERGEFORMAT </w:instrText>
      </w:r>
      <w:fldSimple w:instr=" SEQ MTEqn \h \* MERGEFORMAT "/>
      <w:r>
        <w:instrText>(</w:instrText>
      </w:r>
      <w:fldSimple w:instr=" SEQ MTSec \c \* Arabic \* MERGEFORMAT ">
        <w:r w:rsidR="008B6DD4">
          <w:rPr>
            <w:noProof/>
          </w:rPr>
          <w:instrText>0</w:instrText>
        </w:r>
      </w:fldSimple>
      <w:r>
        <w:instrText>.</w:instrText>
      </w:r>
      <w:fldSimple w:instr=" SEQ MTEqn \c \* Arabic \* MERGEFORMAT ">
        <w:r w:rsidR="008B6DD4">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452FB6">
        <w:rPr>
          <w:position w:val="-30"/>
        </w:rPr>
        <w:pict w14:anchorId="1346BA04">
          <v:shape id="_x0000_i1172" type="#_x0000_t75" style="width:242pt;height:36pt">
            <v:imagedata r:id="rId178" o:title=""/>
          </v:shape>
        </w:pict>
      </w:r>
      <w:r>
        <w:t>.</w:t>
      </w:r>
    </w:p>
    <w:p w14:paraId="15E464C9" w14:textId="57116F2B" w:rsidR="00F11BA7" w:rsidRDefault="006A0BC1" w:rsidP="006A0BC1">
      <w:r>
        <w:t xml:space="preserve">Here, </w:t>
      </w:r>
      <w:r w:rsidR="00452FB6">
        <w:rPr>
          <w:position w:val="-18"/>
        </w:rPr>
        <w:pict w14:anchorId="3C5DD268">
          <v:shape id="_x0000_i1173" type="#_x0000_t75" style="width:69.35pt;height:24pt">
            <v:imagedata r:id="rId179" o:title=""/>
          </v:shape>
        </w:pict>
      </w:r>
      <w:r>
        <w:t xml:space="preserve"> and </w:t>
      </w:r>
      <w:r w:rsidR="00452FB6">
        <w:rPr>
          <w:position w:val="-12"/>
        </w:rPr>
        <w:pict w14:anchorId="3FD9D483">
          <v:shape id="_x0000_i1174" type="#_x0000_t75" style="width:70pt;height:18pt">
            <v:imagedata r:id="rId180" o:title=""/>
          </v:shape>
        </w:pict>
      </w:r>
      <w:r>
        <w:t xml:space="preserve">where </w:t>
      </w:r>
      <w:r w:rsidR="00452FB6">
        <w:rPr>
          <w:position w:val="-12"/>
        </w:rPr>
        <w:pict w14:anchorId="734EAAEE">
          <v:shape id="_x0000_i1175" type="#_x0000_t75" style="width:16pt;height:18pt">
            <v:imagedata r:id="rId181"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452FB6">
        <w:rPr>
          <w:position w:val="-12"/>
        </w:rPr>
        <w:pict w14:anchorId="4CF41C2F">
          <v:shape id="_x0000_i1176" type="#_x0000_t75" style="width:15.35pt;height:18pt">
            <v:imagedata r:id="rId182" o:title=""/>
          </v:shape>
        </w:pict>
      </w:r>
      <w:r w:rsidR="00F11BA7">
        <w:t xml:space="preserve"> (</w:t>
      </w:r>
      <w:r w:rsidR="00452FB6">
        <w:rPr>
          <w:position w:val="-10"/>
        </w:rPr>
        <w:pict w14:anchorId="1927F931">
          <v:shape id="_x0000_i1177" type="#_x0000_t75" style="width:46pt;height:16pt">
            <v:imagedata r:id="rId183" o:title=""/>
          </v:shape>
        </w:pict>
      </w:r>
      <w:r w:rsidR="00F11BA7">
        <w:t xml:space="preserve">) and </w:t>
      </w:r>
      <w:r w:rsidR="00452FB6">
        <w:rPr>
          <w:position w:val="-12"/>
        </w:rPr>
        <w:pict w14:anchorId="6FCAFB10">
          <v:shape id="_x0000_i1178" type="#_x0000_t75" style="width:17.35pt;height:18pt">
            <v:imagedata r:id="rId184" o:title=""/>
          </v:shape>
        </w:pict>
      </w:r>
      <w:r w:rsidR="00F11BA7">
        <w:t xml:space="preserve"> (</w:t>
      </w:r>
      <w:r w:rsidR="00452FB6">
        <w:rPr>
          <w:position w:val="-10"/>
        </w:rPr>
        <w:pict w14:anchorId="28EA6EEE">
          <v:shape id="_x0000_i1179" type="#_x0000_t75" style="width:56pt;height:16pt">
            <v:imagedata r:id="rId185" o:title=""/>
          </v:shape>
        </w:pict>
      </w:r>
      <w:r w:rsidR="00F11BA7">
        <w:t xml:space="preserve">, </w:t>
      </w:r>
      <w:r w:rsidR="00452FB6">
        <w:rPr>
          <w:position w:val="-12"/>
        </w:rPr>
        <w:pict w14:anchorId="63D7A7A9">
          <v:shape id="_x0000_i1180" type="#_x0000_t75" style="width:44pt;height:18pt">
            <v:imagedata r:id="rId186" o:title=""/>
          </v:shape>
        </w:pict>
      </w:r>
      <w:r w:rsidR="00F11BA7">
        <w:t xml:space="preserve">) are related to Young’s moduli </w:t>
      </w:r>
      <w:r w:rsidR="00452FB6">
        <w:rPr>
          <w:position w:val="-12"/>
        </w:rPr>
        <w:pict w14:anchorId="6C76DC3A">
          <v:shape id="_x0000_i1181" type="#_x0000_t75" style="width:15.35pt;height:18pt">
            <v:imagedata r:id="rId187" o:title=""/>
          </v:shape>
        </w:pict>
      </w:r>
      <w:r w:rsidR="00F11BA7">
        <w:t xml:space="preserve">, shear moduli </w:t>
      </w:r>
      <w:r w:rsidR="00452FB6">
        <w:rPr>
          <w:position w:val="-12"/>
        </w:rPr>
        <w:pict w14:anchorId="6948CACD">
          <v:shape id="_x0000_i1182" type="#_x0000_t75" style="width:19.35pt;height:18pt">
            <v:imagedata r:id="rId188" o:title=""/>
          </v:shape>
        </w:pict>
      </w:r>
      <w:r w:rsidR="00F11BA7">
        <w:t xml:space="preserve"> and Poisson’s ratios </w:t>
      </w:r>
      <w:r w:rsidR="00452FB6">
        <w:rPr>
          <w:position w:val="-12"/>
        </w:rPr>
        <w:pict w14:anchorId="7B40C174">
          <v:shape id="_x0000_i1183" type="#_x0000_t75" style="width:17.35pt;height:18pt">
            <v:imagedata r:id="rId189" o:title=""/>
          </v:shape>
        </w:pict>
      </w:r>
      <w:r w:rsidR="00F11BA7">
        <w:t xml:space="preserve"> via</w:t>
      </w:r>
    </w:p>
    <w:p w14:paraId="426A807E" w14:textId="4A18A836" w:rsidR="00F11BA7" w:rsidRDefault="00F11BA7" w:rsidP="001D6363">
      <w:pPr>
        <w:pStyle w:val="MTDisplayEquation"/>
      </w:pPr>
      <w:r>
        <w:lastRenderedPageBreak/>
        <w:tab/>
      </w:r>
      <w:r w:rsidR="00452FB6">
        <w:rPr>
          <w:position w:val="-124"/>
        </w:rPr>
        <w:pict w14:anchorId="47117BC7">
          <v:shape id="_x0000_i1184" type="#_x0000_t75" style="width:363.35pt;height:386pt">
            <v:imagedata r:id="rId190"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418" w:name="_Ref167535344"/>
      <w:bookmarkStart w:id="419" w:name="_Ref299864027"/>
      <w:bookmarkStart w:id="420" w:name="_Toc407974960"/>
      <w:r>
        <w:lastRenderedPageBreak/>
        <w:t>Mooney-Rivlin</w:t>
      </w:r>
      <w:bookmarkEnd w:id="418"/>
      <w:bookmarkEnd w:id="419"/>
      <w:bookmarkEnd w:id="42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452FB6" w:rsidP="006A0BC1">
      <w:pPr>
        <w:jc w:val="center"/>
      </w:pPr>
      <w:r>
        <w:rPr>
          <w:position w:val="-24"/>
        </w:rPr>
        <w:pict w14:anchorId="047B4267">
          <v:shape id="_x0000_i1185" type="#_x0000_t75" style="width:195.35pt;height:31.35pt">
            <v:imagedata r:id="rId191" o:title=""/>
          </v:shape>
        </w:pict>
      </w:r>
      <w:r w:rsidR="006A0BC1">
        <w:t>.</w:t>
      </w:r>
    </w:p>
    <w:p w14:paraId="06A53C20" w14:textId="1A080D23" w:rsidR="006A0BC1" w:rsidRDefault="00452FB6" w:rsidP="006A0BC1">
      <w:pPr>
        <w:pStyle w:val="MTDisplayEquation"/>
      </w:pPr>
      <w:r>
        <w:rPr>
          <w:position w:val="-12"/>
        </w:rPr>
        <w:pict w14:anchorId="4D59CA76">
          <v:shape id="_x0000_i1186" type="#_x0000_t75" style="width:14pt;height:18pt">
            <v:imagedata r:id="rId192" o:title=""/>
          </v:shape>
        </w:pict>
      </w:r>
      <w:r w:rsidR="006A0BC1">
        <w:t>and</w:t>
      </w:r>
      <w:r>
        <w:rPr>
          <w:position w:val="-12"/>
        </w:rPr>
        <w:pict w14:anchorId="640D38B7">
          <v:shape id="_x0000_i1187" type="#_x0000_t75" style="width:15.35pt;height:18pt">
            <v:imagedata r:id="rId193" o:title=""/>
          </v:shape>
        </w:pict>
      </w:r>
      <w:r w:rsidR="006A0BC1">
        <w:t xml:space="preserve">are the Mooney-Rivlin material coefficients. The variables </w:t>
      </w:r>
      <w:r>
        <w:rPr>
          <w:position w:val="-12"/>
        </w:rPr>
        <w:pict w14:anchorId="269D6606">
          <v:shape id="_x0000_i1188" type="#_x0000_t75" style="width:11.35pt;height:19.35pt">
            <v:imagedata r:id="rId194" o:title=""/>
          </v:shape>
        </w:pict>
      </w:r>
      <w:r w:rsidR="006A0BC1">
        <w:t xml:space="preserve"> and </w:t>
      </w:r>
      <w:r>
        <w:rPr>
          <w:position w:val="-12"/>
        </w:rPr>
        <w:pict w14:anchorId="369C9EDB">
          <v:shape id="_x0000_i1189" type="#_x0000_t75" style="width:12pt;height:19.35pt">
            <v:imagedata r:id="rId195" o:title=""/>
          </v:shape>
        </w:pict>
      </w:r>
      <w:r w:rsidR="006A0BC1">
        <w:t xml:space="preserve"> are the first and second invariants of the deviatoric right Cauchy-Green deformation tensor </w:t>
      </w:r>
      <w:r>
        <w:rPr>
          <w:position w:val="-6"/>
        </w:rPr>
        <w:pict w14:anchorId="5ED70D71">
          <v:shape id="_x0000_i1190" type="#_x0000_t75" style="width:12pt;height:17.35pt">
            <v:imagedata r:id="rId196"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7" o:title=""/>
          </v:shape>
        </w:pi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421" w:name="_Toc407974961"/>
      <w:r>
        <w:lastRenderedPageBreak/>
        <w:t>Muscle Material</w:t>
      </w:r>
      <w:bookmarkEnd w:id="421"/>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711A1D">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711A1D">
          <w:rPr>
            <w:noProof/>
          </w:rPr>
          <w:t>14</w:t>
        </w:r>
      </w:hyperlink>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711A1D">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452FB6">
        <w:rPr>
          <w:position w:val="-18"/>
        </w:rPr>
        <w:pict w14:anchorId="5A95859A">
          <v:shape id="_x0000_i1192" type="#_x0000_t75" style="width:215.35pt;height:24pt">
            <v:imagedata r:id="rId198" o:title=""/>
          </v:shape>
        </w:pict>
      </w:r>
      <w:r>
        <w:t>.</w:t>
      </w:r>
    </w:p>
    <w:p w14:paraId="55F7B25F" w14:textId="7ED7B9FE" w:rsidR="006A0BC1" w:rsidRDefault="006A0BC1" w:rsidP="006A0BC1">
      <w:r>
        <w:t xml:space="preserve">The function </w:t>
      </w:r>
      <w:r w:rsidR="00452FB6">
        <w:rPr>
          <w:position w:val="-12"/>
        </w:rPr>
        <w:pict w14:anchorId="425AF38B">
          <v:shape id="_x0000_i1193" type="#_x0000_t75" style="width:16pt;height:18pt">
            <v:imagedata r:id="rId199" o:title=""/>
          </v:shape>
        </w:pict>
      </w:r>
      <w:r>
        <w:t>is the strain energy contribution of the muscle fibers. It is defined as follows:</w:t>
      </w:r>
    </w:p>
    <w:p w14:paraId="1A82BB7C" w14:textId="540FEB9C" w:rsidR="006A0BC1" w:rsidRDefault="006A0BC1" w:rsidP="006A0BC1">
      <w:pPr>
        <w:pStyle w:val="MTDisplayEquation"/>
      </w:pPr>
      <w:r>
        <w:tab/>
      </w:r>
      <w:r w:rsidR="00452FB6">
        <w:rPr>
          <w:position w:val="-32"/>
        </w:rPr>
        <w:pict w14:anchorId="5B18D779">
          <v:shape id="_x0000_i1194" type="#_x0000_t75" style="width:208pt;height:35.35pt">
            <v:imagedata r:id="rId200"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452FB6">
        <w:rPr>
          <w:position w:val="-130"/>
        </w:rPr>
        <w:pict w14:anchorId="1110D562">
          <v:shape id="_x0000_i1195" type="#_x0000_t75" style="width:222pt;height:78pt">
            <v:imagedata r:id="rId201"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452FB6">
        <w:rPr>
          <w:position w:val="-148"/>
        </w:rPr>
        <w:pict w14:anchorId="19F04B65">
          <v:shape id="_x0000_i1196" type="#_x0000_t75" style="width:253.35pt;height:87.35pt">
            <v:imagedata r:id="rId202" o:title=""/>
          </v:shape>
        </w:pict>
      </w:r>
      <w:r>
        <w:t>,</w:t>
      </w:r>
    </w:p>
    <w:p w14:paraId="22E2035B" w14:textId="50C60A70" w:rsidR="006A0BC1" w:rsidRDefault="006A0BC1" w:rsidP="006A0BC1">
      <w:r>
        <w:t xml:space="preserve">The values </w:t>
      </w:r>
      <w:r w:rsidR="00452FB6">
        <w:rPr>
          <w:position w:val="-12"/>
        </w:rPr>
        <w:pict w14:anchorId="12CD8BF7">
          <v:shape id="_x0000_i1197" type="#_x0000_t75" style="width:13.35pt;height:18pt">
            <v:imagedata r:id="rId203" o:title=""/>
          </v:shape>
        </w:pict>
      </w:r>
      <w:r>
        <w:t xml:space="preserve">and </w:t>
      </w:r>
      <w:r w:rsidR="00452FB6">
        <w:rPr>
          <w:position w:val="-12"/>
        </w:rPr>
        <w:pict w14:anchorId="33E3D59B">
          <v:shape id="_x0000_i1198" type="#_x0000_t75" style="width:13.35pt;height:18pt">
            <v:imagedata r:id="rId204" o:title=""/>
          </v:shape>
        </w:pict>
      </w:r>
      <w:r>
        <w:t xml:space="preserve">are determined by requiring </w:t>
      </w:r>
      <w:r w:rsidR="00452FB6">
        <w:rPr>
          <w:position w:val="-6"/>
        </w:rPr>
        <w:pict w14:anchorId="3C3F6DA1">
          <v:shape id="_x0000_i1199" type="#_x0000_t75" style="width:16pt;height:16pt">
            <v:imagedata r:id="rId205" o:title=""/>
          </v:shape>
        </w:pict>
      </w:r>
      <w:r>
        <w:t xml:space="preserve">and </w:t>
      </w:r>
      <w:r w:rsidR="00452FB6">
        <w:rPr>
          <w:position w:val="-6"/>
        </w:rPr>
        <w:pict w14:anchorId="4E9816E8">
          <v:shape id="_x0000_i1200" type="#_x0000_t75" style="width:15.35pt;height:16pt">
            <v:imagedata r:id="rId206" o:title=""/>
          </v:shape>
        </w:pict>
      </w:r>
      <w:r>
        <w:t xml:space="preserve">continuity at </w:t>
      </w:r>
      <w:r w:rsidR="00452FB6">
        <w:rPr>
          <w:position w:val="-6"/>
        </w:rPr>
        <w:pict w14:anchorId="0692B185">
          <v:shape id="_x0000_i1201" type="#_x0000_t75" style="width:34pt;height:16pt">
            <v:imagedata r:id="rId207" o:title=""/>
          </v:shape>
        </w:pict>
      </w:r>
      <w:r>
        <w:t>.</w:t>
      </w:r>
    </w:p>
    <w:p w14:paraId="53A770C1" w14:textId="765061B8" w:rsidR="006A0BC1" w:rsidRDefault="006A0BC1" w:rsidP="006A0BC1">
      <w:r>
        <w:t xml:space="preserve">The parameter </w:t>
      </w:r>
      <w:r w:rsidR="00452FB6">
        <w:rPr>
          <w:position w:val="-6"/>
        </w:rPr>
        <w:pict w14:anchorId="3C74B59A">
          <v:shape id="_x0000_i1202" type="#_x0000_t75" style="width:12pt;height:11.35pt">
            <v:imagedata r:id="rId208"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422" w:name="_Toc407974962"/>
      <w:r>
        <w:lastRenderedPageBreak/>
        <w:t>Ogden</w:t>
      </w:r>
      <w:bookmarkEnd w:id="422"/>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452FB6">
        <w:rPr>
          <w:position w:val="-30"/>
        </w:rPr>
        <w:pict w14:anchorId="0F8827AA">
          <v:shape id="_x0000_i1203" type="#_x0000_t75" style="width:190pt;height:35.35pt">
            <v:imagedata r:id="rId209" o:title=""/>
          </v:shape>
        </w:pict>
      </w:r>
      <w:r>
        <w:t>.</w:t>
      </w:r>
    </w:p>
    <w:p w14:paraId="14D9650E" w14:textId="471F71C8" w:rsidR="006A0BC1" w:rsidRDefault="006A0BC1" w:rsidP="006A0BC1">
      <w:r>
        <w:t xml:space="preserve">Here, </w:t>
      </w:r>
      <w:r w:rsidR="00452FB6">
        <w:rPr>
          <w:position w:val="-12"/>
        </w:rPr>
        <w:pict w14:anchorId="0A557BFD">
          <v:shape id="_x0000_i1204" type="#_x0000_t75" style="width:15.35pt;height:20pt">
            <v:imagedata r:id="rId210" o:title=""/>
          </v:shape>
        </w:pict>
      </w:r>
      <w:r>
        <w:t xml:space="preserve"> are the eigenvalues of </w:t>
      </w:r>
      <w:r w:rsidR="00452FB6">
        <w:rPr>
          <w:position w:val="-6"/>
        </w:rPr>
        <w:pict w14:anchorId="77E27C15">
          <v:shape id="_x0000_i1205" type="#_x0000_t75" style="width:12pt;height:17.35pt">
            <v:imagedata r:id="rId211" o:title=""/>
          </v:shape>
        </w:pict>
      </w:r>
      <w:r>
        <w:t xml:space="preserve">, </w:t>
      </w:r>
      <w:r w:rsidR="00452FB6">
        <w:rPr>
          <w:position w:val="-12"/>
        </w:rPr>
        <w:pict w14:anchorId="7C9FE6B9">
          <v:shape id="_x0000_i1206" type="#_x0000_t75" style="width:11.35pt;height:18pt">
            <v:imagedata r:id="rId212" o:title=""/>
          </v:shape>
        </w:pict>
      </w:r>
      <w:r>
        <w:t xml:space="preserve">and </w:t>
      </w:r>
      <w:r w:rsidR="00452FB6">
        <w:rPr>
          <w:position w:val="-12"/>
        </w:rPr>
        <w:pict w14:anchorId="50975717">
          <v:shape id="_x0000_i1207" type="#_x0000_t75" style="width:14pt;height:18pt">
            <v:imagedata r:id="rId213"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423" w:name="_Toc407974963"/>
      <w:r>
        <w:lastRenderedPageBreak/>
        <w:t>Tendon Material</w:t>
      </w:r>
      <w:bookmarkEnd w:id="42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452FB6">
        <w:rPr>
          <w:position w:val="-24"/>
        </w:rPr>
        <w:pict w14:anchorId="34754960">
          <v:shape id="_x0000_i1208" type="#_x0000_t75" style="width:68pt;height:31.35pt">
            <v:imagedata r:id="rId214"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452FB6">
        <w:rPr>
          <w:position w:val="-120"/>
        </w:rPr>
        <w:pict w14:anchorId="4F98BCA7">
          <v:shape id="_x0000_i1209" type="#_x0000_t75" style="width:175.35pt;height:73.35pt">
            <v:imagedata r:id="rId215" o:title=""/>
          </v:shape>
        </w:pict>
      </w:r>
      <w:r>
        <w:t>.</w:t>
      </w:r>
    </w:p>
    <w:p w14:paraId="33BFD7A6" w14:textId="0288042E" w:rsidR="006A0BC1" w:rsidRDefault="006A0BC1" w:rsidP="006A0BC1">
      <w:r>
        <w:t xml:space="preserve">The parameters </w:t>
      </w:r>
      <w:r w:rsidR="00452FB6">
        <w:rPr>
          <w:position w:val="-12"/>
        </w:rPr>
        <w:pict w14:anchorId="37B1924C">
          <v:shape id="_x0000_i1210" type="#_x0000_t75" style="width:14pt;height:18pt">
            <v:imagedata r:id="rId216" o:title=""/>
          </v:shape>
        </w:pict>
      </w:r>
      <w:r>
        <w:t xml:space="preserve">and </w:t>
      </w:r>
      <w:r w:rsidR="00452FB6">
        <w:rPr>
          <w:position w:val="-12"/>
        </w:rPr>
        <w:pict w14:anchorId="3AA7EF0A">
          <v:shape id="_x0000_i1211" type="#_x0000_t75" style="width:14pt;height:18pt">
            <v:imagedata r:id="rId217" o:title=""/>
          </v:shape>
        </w:pict>
      </w:r>
      <w:r>
        <w:t xml:space="preserve">are determined by requiring </w:t>
      </w:r>
      <w:r w:rsidR="00452FB6">
        <w:rPr>
          <w:position w:val="-6"/>
        </w:rPr>
        <w:pict w14:anchorId="2798A95E">
          <v:shape id="_x0000_i1212" type="#_x0000_t75" style="width:16pt;height:16pt">
            <v:imagedata r:id="rId218" o:title=""/>
          </v:shape>
        </w:pict>
      </w:r>
      <w:r>
        <w:t xml:space="preserve">and </w:t>
      </w:r>
      <w:r w:rsidR="00452FB6">
        <w:rPr>
          <w:position w:val="-6"/>
        </w:rPr>
        <w:pict w14:anchorId="2730865F">
          <v:shape id="_x0000_i1213" type="#_x0000_t75" style="width:15.35pt;height:16pt">
            <v:imagedata r:id="rId219" o:title=""/>
          </v:shape>
        </w:pict>
      </w:r>
      <w:r>
        <w:t xml:space="preserve">continuity at </w:t>
      </w:r>
      <w:r w:rsidR="00452FB6">
        <w:rPr>
          <w:position w:val="-6"/>
        </w:rPr>
        <w:pict w14:anchorId="252E27C0">
          <v:shape id="_x0000_i1214" type="#_x0000_t75" style="width:14pt;height:16pt">
            <v:imagedata r:id="rId220"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424" w:name="_Toc407974964"/>
      <w:r>
        <w:lastRenderedPageBreak/>
        <w:t>Tension-Compression Nonlinear Orthotropic</w:t>
      </w:r>
      <w:bookmarkEnd w:id="42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711A1D">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452FB6">
        <w:rPr>
          <w:position w:val="-28"/>
        </w:rPr>
        <w:pict w14:anchorId="4C2AD680">
          <v:shape id="_x0000_i1215" type="#_x0000_t75" style="width:231.35pt;height:34pt">
            <v:imagedata r:id="rId221" o:title=""/>
          </v:shape>
        </w:pict>
      </w:r>
      <w:r>
        <w:t>.</w:t>
      </w:r>
    </w:p>
    <w:p w14:paraId="63C024C8" w14:textId="2DBF1DAB" w:rsidR="006A0BC1" w:rsidRDefault="006A0BC1" w:rsidP="006A0BC1">
      <w:r>
        <w:t xml:space="preserve">The isotropic strain energy </w:t>
      </w:r>
      <w:r w:rsidR="00452FB6">
        <w:rPr>
          <w:position w:val="-12"/>
        </w:rPr>
        <w:pict w14:anchorId="353E7149">
          <v:shape id="_x0000_i1216" type="#_x0000_t75" style="width:22pt;height:19.35pt">
            <v:imagedata r:id="rId222"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452FB6">
        <w:rPr>
          <w:position w:val="-128"/>
        </w:rPr>
        <w:pict w14:anchorId="716E2107">
          <v:shape id="_x0000_i1217" type="#_x0000_t75" style="width:268pt;height:66pt">
            <v:imagedata r:id="rId223" o:title=""/>
          </v:shape>
        </w:pict>
      </w:r>
      <w:r>
        <w:t>.</w:t>
      </w:r>
    </w:p>
    <w:p w14:paraId="5D44A811" w14:textId="10A4DE9D" w:rsidR="006A0BC1" w:rsidRDefault="006A0BC1" w:rsidP="006A0BC1">
      <w:r>
        <w:t xml:space="preserve">The </w:t>
      </w:r>
      <w:r w:rsidR="00452FB6">
        <w:rPr>
          <w:position w:val="-12"/>
        </w:rPr>
        <w:pict w14:anchorId="30846466">
          <v:shape id="_x0000_i1218" type="#_x0000_t75" style="width:12pt;height:20pt">
            <v:imagedata r:id="rId224"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452FB6">
        <w:rPr>
          <w:position w:val="-18"/>
        </w:rPr>
        <w:pict w14:anchorId="514F44B4">
          <v:shape id="_x0000_i1219" type="#_x0000_t75" style="width:85.35pt;height:26pt">
            <v:imagedata r:id="rId225" o:title=""/>
          </v:shape>
        </w:pict>
      </w:r>
      <w:r w:rsidR="00F1782C">
        <w:t>.</w:t>
      </w:r>
    </w:p>
    <w:p w14:paraId="7CE453AC" w14:textId="1303C5C5" w:rsidR="006A0BC1" w:rsidRDefault="006A0BC1" w:rsidP="006A0BC1">
      <w:r>
        <w:t xml:space="preserve">The local material fibers are defined (in the reference frame) as an orthonormal set of vectors </w:t>
      </w:r>
      <w:r w:rsidR="00452FB6">
        <w:rPr>
          <w:position w:val="-12"/>
        </w:rPr>
        <w:pict w14:anchorId="1E6AFB32">
          <v:shape id="_x0000_i1220" type="#_x0000_t75" style="width:13.35pt;height:19.35pt">
            <v:imagedata r:id="rId226"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425" w:name="_Toc407974965"/>
      <w:r>
        <w:lastRenderedPageBreak/>
        <w:t>Transversely Isotropic Mooney-Rivlin</w:t>
      </w:r>
      <w:bookmarkEnd w:id="425"/>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hyperlink w:anchor="_ENREF_17" w:tooltip="Puso, 1998 #9" w:history="1">
        <w:r w:rsidR="00711A1D">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452FB6">
        <w:rPr>
          <w:position w:val="-24"/>
        </w:rPr>
        <w:pict w14:anchorId="0BD248D7">
          <v:shape id="_x0000_i1221" type="#_x0000_t75" style="width:176pt;height:31.35pt">
            <v:imagedata r:id="rId227" o:title=""/>
          </v:shape>
        </w:pict>
      </w:r>
      <w:r>
        <w:t>.</w:t>
      </w:r>
    </w:p>
    <w:p w14:paraId="3A3DF616" w14:textId="3522B846" w:rsidR="006A0BC1" w:rsidRDefault="006A0BC1" w:rsidP="006A0BC1">
      <w:r>
        <w:t>Here</w:t>
      </w:r>
      <w:r w:rsidR="00630A21">
        <w:t xml:space="preserve"> </w:t>
      </w:r>
      <w:r w:rsidR="00452FB6">
        <w:rPr>
          <w:position w:val="-12"/>
        </w:rPr>
        <w:pict w14:anchorId="2521AAA5">
          <v:shape id="_x0000_i1222" type="#_x0000_t75" style="width:11.35pt;height:19.35pt">
            <v:imagedata r:id="rId228" o:title=""/>
          </v:shape>
        </w:pict>
      </w:r>
      <w:r w:rsidR="00630A21">
        <w:t xml:space="preserve"> </w:t>
      </w:r>
      <w:r>
        <w:t>and</w:t>
      </w:r>
      <w:r w:rsidR="00630A21">
        <w:t xml:space="preserve"> </w:t>
      </w:r>
      <w:r w:rsidR="00452FB6">
        <w:rPr>
          <w:position w:val="-12"/>
        </w:rPr>
        <w:pict w14:anchorId="070D001A">
          <v:shape id="_x0000_i1223" type="#_x0000_t75" style="width:13.35pt;height:19.35pt">
            <v:imagedata r:id="rId229" o:title=""/>
          </v:shape>
        </w:pict>
      </w:r>
      <w:r w:rsidR="00630A21">
        <w:t xml:space="preserve"> </w:t>
      </w:r>
      <w:r>
        <w:t xml:space="preserve">are the first and second invariants of the deviatoric version of the right Cauchy Green deformation tensor </w:t>
      </w:r>
      <w:r w:rsidR="00452FB6">
        <w:rPr>
          <w:position w:val="-6"/>
        </w:rPr>
        <w:pict w14:anchorId="05545207">
          <v:shape id="_x0000_i1224" type="#_x0000_t75" style="width:11.35pt;height:16pt">
            <v:imagedata r:id="rId230" o:title=""/>
          </v:shape>
        </w:pict>
      </w:r>
      <w:r>
        <w:rPr>
          <w:b/>
        </w:rPr>
        <w:t xml:space="preserve"> </w:t>
      </w:r>
      <w:r>
        <w:t xml:space="preserve">and </w:t>
      </w:r>
      <w:r w:rsidR="00452FB6">
        <w:rPr>
          <w:position w:val="-6"/>
        </w:rPr>
        <w:pict w14:anchorId="777BC026">
          <v:shape id="_x0000_i1225" type="#_x0000_t75" style="width:11.35pt;height:17.35pt">
            <v:imagedata r:id="rId231" o:title=""/>
          </v:shape>
        </w:pict>
      </w:r>
      <w:r>
        <w:t xml:space="preserve"> is the deviatoric part of the stretch along the fiber direction (</w:t>
      </w:r>
      <w:r w:rsidR="00452FB6">
        <w:rPr>
          <w:position w:val="-12"/>
        </w:rPr>
        <w:pict w14:anchorId="6AE47935">
          <v:shape id="_x0000_i1226" type="#_x0000_t75" style="width:69.35pt;height:20pt">
            <v:imagedata r:id="rId232" o:title=""/>
          </v:shape>
        </w:pict>
      </w:r>
      <w:r>
        <w:t xml:space="preserve">, where </w:t>
      </w:r>
      <w:r w:rsidR="00452FB6">
        <w:rPr>
          <w:position w:val="-12"/>
        </w:rPr>
        <w:pict w14:anchorId="02AE46C1">
          <v:shape id="_x0000_i1227" type="#_x0000_t75" style="width:13.35pt;height:18pt">
            <v:imagedata r:id="rId233" o:title=""/>
          </v:shape>
        </w:pict>
      </w:r>
      <w:r w:rsidR="00630A21">
        <w:t xml:space="preserve"> </w:t>
      </w:r>
      <w:r>
        <w:t xml:space="preserve">is the initial fiber direction), and </w:t>
      </w:r>
      <w:r w:rsidR="00452FB6">
        <w:rPr>
          <w:position w:val="-12"/>
        </w:rPr>
        <w:pict w14:anchorId="369F65E1">
          <v:shape id="_x0000_i1228" type="#_x0000_t75" style="width:54pt;height:18pt">
            <v:imagedata r:id="rId234" o:title=""/>
          </v:shape>
        </w:pict>
      </w:r>
      <w:r w:rsidR="00630A21">
        <w:t xml:space="preserve"> </w:t>
      </w:r>
      <w:r>
        <w:t xml:space="preserve">is the Jacobian of the deformation (volume ratio). The function </w:t>
      </w:r>
      <w:r w:rsidR="00452FB6">
        <w:rPr>
          <w:position w:val="-12"/>
        </w:rPr>
        <w:pict w14:anchorId="23D16CCF">
          <v:shape id="_x0000_i1229" type="#_x0000_t75" style="width:13.35pt;height:18pt">
            <v:imagedata r:id="rId235" o:title=""/>
          </v:shape>
        </w:pict>
      </w:r>
      <w:r>
        <w:t xml:space="preserve"> represents the material response of the isotropic ground substance matrix and is the same as the Mooney-Rivlin form specified above, while </w:t>
      </w:r>
      <w:r w:rsidR="00452FB6">
        <w:rPr>
          <w:position w:val="-12"/>
        </w:rPr>
        <w:pict w14:anchorId="322B0294">
          <v:shape id="_x0000_i1230" type="#_x0000_t75" style="width:14pt;height:18pt">
            <v:imagedata r:id="rId236"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452FB6">
        <w:rPr>
          <w:position w:val="-70"/>
        </w:rPr>
        <w:pict w14:anchorId="3F491D6B">
          <v:shape id="_x0000_i1231" type="#_x0000_t75" style="width:276pt;height:76pt">
            <v:imagedata r:id="rId237" o:title=""/>
          </v:shape>
        </w:pict>
      </w:r>
      <w:r>
        <w:t xml:space="preserve"> </w:t>
      </w:r>
    </w:p>
    <w:p w14:paraId="59E50703" w14:textId="2F508105" w:rsidR="0043048B" w:rsidRPr="0043048B" w:rsidRDefault="0043048B">
      <w:r>
        <w:t xml:space="preserve">where </w:t>
      </w:r>
      <w:r w:rsidR="00452FB6">
        <w:rPr>
          <w:position w:val="-12"/>
        </w:rPr>
        <w:pict w14:anchorId="4CA0D341">
          <v:shape id="_x0000_i1232" type="#_x0000_t75" style="width:27.35pt;height:18pt">
            <v:imagedata r:id="rId238" o:title=""/>
          </v:shape>
        </w:pict>
      </w:r>
      <w:r>
        <w:t xml:space="preserve"> is the exponential integral function.  The resulting fiber stress is evaluated from</w:t>
      </w:r>
    </w:p>
    <w:p w14:paraId="761681E1" w14:textId="1641E59D" w:rsidR="006A0BC1" w:rsidRDefault="00452FB6" w:rsidP="006A0BC1">
      <w:pPr>
        <w:jc w:val="center"/>
      </w:pPr>
      <w:r>
        <w:rPr>
          <w:position w:val="-92"/>
        </w:rPr>
        <w:pict w14:anchorId="46E87FE6">
          <v:shape id="_x0000_i1233" type="#_x0000_t75" style="width:176pt;height:101.35pt">
            <v:imagedata r:id="rId239" o:title=""/>
          </v:shape>
        </w:pict>
      </w:r>
      <w:r w:rsidR="006A0BC1">
        <w:t>.</w:t>
      </w:r>
    </w:p>
    <w:p w14:paraId="58819769" w14:textId="2701B0B9" w:rsidR="006A0BC1" w:rsidRDefault="006A0BC1" w:rsidP="006A0BC1">
      <w:r>
        <w:t xml:space="preserve">Here, </w:t>
      </w:r>
      <w:r w:rsidR="00452FB6">
        <w:rPr>
          <w:position w:val="-12"/>
        </w:rPr>
        <w:pict w14:anchorId="664FE77F">
          <v:shape id="_x0000_i1234" type="#_x0000_t75" style="width:14pt;height:18pt">
            <v:imagedata r:id="rId240" o:title=""/>
          </v:shape>
        </w:pict>
      </w:r>
      <w:r>
        <w:t xml:space="preserve"> and </w:t>
      </w:r>
      <w:r w:rsidR="00452FB6">
        <w:rPr>
          <w:position w:val="-12"/>
        </w:rPr>
        <w:pict w14:anchorId="524979D3">
          <v:shape id="_x0000_i1235" type="#_x0000_t75" style="width:15.35pt;height:18pt">
            <v:imagedata r:id="rId241" o:title=""/>
          </v:shape>
        </w:pict>
      </w:r>
      <w:r>
        <w:t xml:space="preserve"> are the Mooney-Rivlin material coefficients,</w:t>
      </w:r>
      <w:r>
        <w:rPr>
          <w:i/>
        </w:rPr>
        <w:t xml:space="preserve"> lam_max</w:t>
      </w:r>
      <w:r>
        <w:t xml:space="preserve"> (</w:t>
      </w:r>
      <w:r w:rsidR="00452FB6">
        <w:rPr>
          <w:position w:val="-12"/>
        </w:rPr>
        <w:pict w14:anchorId="6C003CE5">
          <v:shape id="_x0000_i1236" type="#_x0000_t75" style="width:15.35pt;height:18pt">
            <v:imagedata r:id="rId242" o:title=""/>
          </v:shape>
        </w:pict>
      </w:r>
      <w:r>
        <w:t xml:space="preserve">) is the stretch at which the fibers are straightened, </w:t>
      </w:r>
      <w:r w:rsidR="00452FB6">
        <w:rPr>
          <w:position w:val="-12"/>
        </w:rPr>
        <w:pict w14:anchorId="124C2BDB">
          <v:shape id="_x0000_i1237" type="#_x0000_t75" style="width:15.35pt;height:18pt">
            <v:imagedata r:id="rId243" o:title=""/>
          </v:shape>
        </w:pict>
      </w:r>
      <w:r>
        <w:t xml:space="preserve">scales the exponential stresses, </w:t>
      </w:r>
      <w:r w:rsidR="00452FB6">
        <w:rPr>
          <w:position w:val="-12"/>
        </w:rPr>
        <w:pict w14:anchorId="7B35401B">
          <v:shape id="_x0000_i1238" type="#_x0000_t75" style="width:15.35pt;height:18pt">
            <v:imagedata r:id="rId244" o:title=""/>
          </v:shape>
        </w:pict>
      </w:r>
      <w:r w:rsidR="00630A21">
        <w:t xml:space="preserve"> </w:t>
      </w:r>
      <w:r>
        <w:t xml:space="preserve">is the rate of uncrimping </w:t>
      </w:r>
      <w:r>
        <w:lastRenderedPageBreak/>
        <w:t xml:space="preserve">of the fibers, and </w:t>
      </w:r>
      <w:r w:rsidR="00452FB6">
        <w:rPr>
          <w:position w:val="-12"/>
        </w:rPr>
        <w:pict w14:anchorId="3665955B">
          <v:shape id="_x0000_i1239" type="#_x0000_t75" style="width:15.35pt;height:18pt">
            <v:imagedata r:id="rId245" o:title=""/>
          </v:shape>
        </w:pict>
      </w:r>
      <w:r>
        <w:t xml:space="preserve">is the modulus of the straightened fibers. </w:t>
      </w:r>
      <w:r w:rsidR="00452FB6">
        <w:rPr>
          <w:position w:val="-12"/>
        </w:rPr>
        <w:pict w14:anchorId="34979F39">
          <v:shape id="_x0000_i1240" type="#_x0000_t75" style="width:15.35pt;height:18pt">
            <v:imagedata r:id="rId246" o:title=""/>
          </v:shape>
        </w:pict>
      </w:r>
      <w:r>
        <w:t xml:space="preserve"> is determined from the requirement that the stress is continuous at </w:t>
      </w:r>
      <w:r w:rsidR="00452FB6">
        <w:rPr>
          <w:position w:val="-12"/>
        </w:rPr>
        <w:pict w14:anchorId="7FB428E6">
          <v:shape id="_x0000_i1241" type="#_x0000_t75" style="width:15.35pt;height:18pt">
            <v:imagedata r:id="rId247" o:title=""/>
          </v:shape>
        </w:pi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426" w:name="_Toc407974966"/>
      <w:r>
        <w:lastRenderedPageBreak/>
        <w:t>Transversely Isotropic Veronda-Westmann</w:t>
      </w:r>
      <w:bookmarkEnd w:id="426"/>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452FB6">
        <w:rPr>
          <w:position w:val="-12"/>
        </w:rPr>
        <w:pict w14:anchorId="7B767970">
          <v:shape id="_x0000_i1242" type="#_x0000_t75" style="width:14pt;height:18pt">
            <v:imagedata r:id="rId248" o:title=""/>
          </v:shape>
        </w:pict>
      </w:r>
      <w:r>
        <w:t xml:space="preserve"> and </w:t>
      </w:r>
      <w:r w:rsidR="00452FB6">
        <w:rPr>
          <w:position w:val="-12"/>
        </w:rPr>
        <w:pict w14:anchorId="140409CC">
          <v:shape id="_x0000_i1243" type="#_x0000_t75" style="width:15.35pt;height:18pt">
            <v:imagedata r:id="rId249"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427" w:name="_Ref167529968"/>
      <w:bookmarkStart w:id="428" w:name="_Toc407974967"/>
      <w:r>
        <w:lastRenderedPageBreak/>
        <w:t>Uncoupled Solid Mixture</w:t>
      </w:r>
      <w:bookmarkEnd w:id="427"/>
      <w:bookmarkEnd w:id="428"/>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429" w:name="_Ref393990843"/>
      <w:bookmarkStart w:id="430" w:name="_Ref393990861"/>
      <w:bookmarkStart w:id="431" w:name="_Toc407974968"/>
      <w:bookmarkStart w:id="432" w:name="_Ref167535458"/>
      <w:r>
        <w:lastRenderedPageBreak/>
        <w:t>Veronda-Westmann</w:t>
      </w:r>
      <w:bookmarkEnd w:id="429"/>
      <w:bookmarkEnd w:id="430"/>
      <w:bookmarkEnd w:id="431"/>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452FB6" w:rsidP="00B2391B">
      <w:pPr>
        <w:jc w:val="center"/>
      </w:pPr>
      <w:r>
        <w:rPr>
          <w:position w:val="-26"/>
        </w:rPr>
        <w:pict w14:anchorId="56E38C40">
          <v:shape id="_x0000_i1244" type="#_x0000_t75" style="width:212pt;height:32pt">
            <v:imagedata r:id="rId250" o:title=""/>
          </v:shape>
        </w:pi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433" w:name="_Toc407974969"/>
      <w:r>
        <w:lastRenderedPageBreak/>
        <w:t xml:space="preserve">Mooney-Rivlin </w:t>
      </w:r>
      <w:r w:rsidR="00B2391B">
        <w:t>V</w:t>
      </w:r>
      <w:r w:rsidR="00B2391B" w:rsidRPr="005F4027">
        <w:t>on Mises Distribut</w:t>
      </w:r>
      <w:r w:rsidR="00B2391B">
        <w:t>ed Fibers</w:t>
      </w:r>
      <w:bookmarkEnd w:id="432"/>
      <w:bookmarkEnd w:id="43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452FB6" w:rsidP="00B2391B">
      <w:pPr>
        <w:jc w:val="center"/>
      </w:pPr>
      <w:r>
        <w:rPr>
          <w:position w:val="-34"/>
        </w:rPr>
        <w:pict w14:anchorId="00B05012">
          <v:shape id="_x0000_i1245" type="#_x0000_t75" style="width:258.65pt;height:39.35pt">
            <v:imagedata r:id="rId251"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452FB6" w:rsidP="00B2391B">
      <w:pPr>
        <w:jc w:val="center"/>
      </w:pPr>
      <w:r>
        <w:rPr>
          <w:position w:val="-34"/>
        </w:rPr>
        <w:pict w14:anchorId="53B6F403">
          <v:shape id="_x0000_i1246" type="#_x0000_t75" style="width:85.35pt;height:39.35pt">
            <v:imagedata r:id="rId252"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711A1D">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452FB6" w:rsidP="00B2391B">
      <w:pPr>
        <w:jc w:val="center"/>
      </w:pPr>
      <w:r>
        <w:rPr>
          <w:position w:val="-36"/>
        </w:rPr>
        <w:lastRenderedPageBreak/>
        <w:pict w14:anchorId="4A06AD8A">
          <v:shape id="_x0000_i1247" type="#_x0000_t75" style="width:197.35pt;height:37.35pt">
            <v:imagedata r:id="rId253"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711A1D">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452FB6" w:rsidP="00B2391B">
      <w:pPr>
        <w:jc w:val="center"/>
      </w:pPr>
      <w:r>
        <w:rPr>
          <w:position w:val="-36"/>
        </w:rPr>
        <w:pict w14:anchorId="0D3CF628">
          <v:shape id="_x0000_i1248" type="#_x0000_t75" style="width:233.35pt;height:37.35pt">
            <v:imagedata r:id="rId255"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452FB6" w:rsidP="00B2391B">
      <w:pPr>
        <w:jc w:val="center"/>
      </w:pPr>
      <w:r>
        <w:rPr>
          <w:position w:val="-38"/>
        </w:rPr>
        <w:pict w14:anchorId="73E9F4D3">
          <v:shape id="_x0000_i1249" type="#_x0000_t75" style="width:74pt;height:46pt">
            <v:imagedata r:id="rId256"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434" w:name="_Ref162411714"/>
      <w:bookmarkStart w:id="435" w:name="_Ref162412566"/>
      <w:bookmarkStart w:id="436" w:name="_Toc407974970"/>
      <w:r>
        <w:lastRenderedPageBreak/>
        <w:t>Compressible Materials</w:t>
      </w:r>
      <w:bookmarkEnd w:id="434"/>
      <w:bookmarkEnd w:id="435"/>
      <w:bookmarkEnd w:id="436"/>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437" w:name="_Toc407974971"/>
      <w:r>
        <w:t>Carter-Hayes</w:t>
      </w:r>
      <w:bookmarkEnd w:id="437"/>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452FB6">
              <w:rPr>
                <w:position w:val="-12"/>
              </w:rPr>
              <w:pict w14:anchorId="16FEE16F">
                <v:shape id="_x0000_i1250" type="#_x0000_t75" style="width:15.35pt;height:18pt">
                  <v:imagedata r:id="rId257"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452FB6">
              <w:rPr>
                <w:position w:val="-12"/>
              </w:rPr>
              <w:pict w14:anchorId="0D1EF11E">
                <v:shape id="_x0000_i1251" type="#_x0000_t75" style="width:15.35pt;height:18pt">
                  <v:imagedata r:id="rId258"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452FB6">
              <w:rPr>
                <w:position w:val="-10"/>
              </w:rPr>
              <w:pict w14:anchorId="46B1295A">
                <v:shape id="_x0000_i1252" type="#_x0000_t75" style="width:10pt;height:13.35pt">
                  <v:imagedata r:id="rId259"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452FB6">
              <w:rPr>
                <w:position w:val="-6"/>
              </w:rPr>
              <w:pict w14:anchorId="3718CA1F">
                <v:shape id="_x0000_i1253" type="#_x0000_t75" style="width:10pt;height:11.35pt">
                  <v:imagedata r:id="rId260"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rsidR="00327EE3">
        <w:t xml:space="preserve"> whose Young’s modulus is a power-law function of the referential apparent density </w:t>
      </w:r>
      <w:r w:rsidR="00452FB6">
        <w:rPr>
          <w:position w:val="-12"/>
        </w:rPr>
        <w:pict w14:anchorId="6951354E">
          <v:shape id="_x0000_i1254" type="#_x0000_t75" style="width:17.35pt;height:19.35pt">
            <v:imagedata r:id="rId261"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452FB6">
        <w:rPr>
          <w:position w:val="-32"/>
        </w:rPr>
        <w:pict w14:anchorId="28B333B0">
          <v:shape id="_x0000_i1255" type="#_x0000_t75" style="width:237.35pt;height:36pt">
            <v:imagedata r:id="rId262" o:title=""/>
          </v:shape>
        </w:pict>
      </w:r>
      <w:r>
        <w:t>.</w:t>
      </w:r>
    </w:p>
    <w:p w14:paraId="41804102" w14:textId="5B49F84C" w:rsidR="00183AC8" w:rsidRDefault="00183AC8" w:rsidP="00183AC8">
      <w:pPr>
        <w:pStyle w:val="MTDisplayEquation"/>
      </w:pPr>
      <w:r>
        <w:t xml:space="preserve">Here, </w:t>
      </w:r>
      <w:r w:rsidR="00452FB6">
        <w:rPr>
          <w:position w:val="-6"/>
        </w:rPr>
        <w:pict w14:anchorId="1DFAA7E1">
          <v:shape id="_x0000_i1256" type="#_x0000_t75" style="width:12pt;height:14pt">
            <v:imagedata r:id="rId263" o:title=""/>
          </v:shape>
        </w:pict>
      </w:r>
      <w:r w:rsidR="00327EE3">
        <w:t xml:space="preserve"> is </w:t>
      </w:r>
      <w:r>
        <w:t xml:space="preserve">the right Cauchy-Green deformation tensor and </w:t>
      </w:r>
      <w:r w:rsidR="00452FB6">
        <w:rPr>
          <w:position w:val="-6"/>
        </w:rPr>
        <w:pict w14:anchorId="00380B39">
          <v:shape id="_x0000_i1257" type="#_x0000_t75" style="width:11.35pt;height:14pt">
            <v:imagedata r:id="rId264" o:title=""/>
          </v:shape>
        </w:pi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452FB6">
        <w:rPr>
          <w:position w:val="-12"/>
        </w:rPr>
        <w:pict w14:anchorId="26E23DC3">
          <v:shape id="_x0000_i1258" type="#_x0000_t75" style="width:17.35pt;height:19.35pt">
            <v:imagedata r:id="rId265"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711A1D">
          <w:rPr>
            <w:noProof/>
          </w:rPr>
          <w:t>24</w:t>
        </w:r>
      </w:hyperlink>
      <w:r w:rsidR="00031F52">
        <w:rPr>
          <w:noProof/>
        </w:rPr>
        <w:t xml:space="preserve">, </w:t>
      </w:r>
      <w:hyperlink w:anchor="_ENREF_25" w:tooltip="Carter, 1977 #73" w:history="1">
        <w:r w:rsidR="00711A1D">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452FB6">
        <w:rPr>
          <w:position w:val="-32"/>
        </w:rPr>
        <w:pict w14:anchorId="445CCB49">
          <v:shape id="_x0000_i1259" type="#_x0000_t75" style="width:75.35pt;height:40pt">
            <v:imagedata r:id="rId266"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452FB6">
        <w:rPr>
          <w:position w:val="-12"/>
        </w:rPr>
        <w:pict w14:anchorId="6D3D5F29">
          <v:shape id="_x0000_i1260" type="#_x0000_t75" style="width:17.35pt;height:19.35pt">
            <v:imagedata r:id="rId267"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452FB6">
        <w:rPr>
          <w:position w:val="-12"/>
        </w:rPr>
        <w:pict w14:anchorId="659E3A73">
          <v:shape id="_x0000_i1261" type="#_x0000_t75" style="width:17.35pt;height:19.35pt">
            <v:imagedata r:id="rId268"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452FB6">
        <w:rPr>
          <w:position w:val="-12"/>
        </w:rPr>
        <w:pict w14:anchorId="7B358E71">
          <v:shape id="_x0000_i1262" type="#_x0000_t75" style="width:16pt;height:18pt">
            <v:imagedata r:id="rId269"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438" w:name="_Toc407974972"/>
      <w:r>
        <w:lastRenderedPageBreak/>
        <w:t>Cell Growth</w:t>
      </w:r>
      <w:bookmarkEnd w:id="43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452FB6">
              <w:rPr>
                <w:position w:val="-12"/>
              </w:rPr>
              <w:pict w14:anchorId="415C420A">
                <v:shape id="_x0000_i1263" type="#_x0000_t75" style="width:15.35pt;height:19.35pt">
                  <v:imagedata r:id="rId270"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452FB6">
              <w:rPr>
                <w:position w:val="-12"/>
              </w:rPr>
              <w:pict w14:anchorId="1A394892">
                <v:shape id="_x0000_i1264" type="#_x0000_t75" style="width:12pt;height:18pt">
                  <v:imagedata r:id="rId271"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452FB6">
              <w:rPr>
                <w:position w:val="-12"/>
              </w:rPr>
              <w:pict w14:anchorId="475F5EAB">
                <v:shape id="_x0000_i1265" type="#_x0000_t75" style="width:12pt;height:18pt">
                  <v:imagedata r:id="rId272"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452FB6">
        <w:rPr>
          <w:position w:val="-6"/>
        </w:rPr>
        <w:pict w14:anchorId="31A28FA4">
          <v:shape id="_x0000_i1266" type="#_x0000_t75" style="width:42.65pt;height:14pt">
            <v:imagedata r:id="rId273" o:title=""/>
          </v:shape>
        </w:pict>
      </w:r>
      <w:r>
        <w:t>,</w:t>
      </w:r>
    </w:p>
    <w:p w14:paraId="1A7A5574" w14:textId="3D1954CF" w:rsidR="00C34F8D" w:rsidRPr="006D6D0D" w:rsidRDefault="00C34F8D" w:rsidP="00C34F8D">
      <w:r w:rsidRPr="006D6D0D">
        <w:t xml:space="preserve">where </w:t>
      </w:r>
      <w:r w:rsidR="00452FB6">
        <w:rPr>
          <w:position w:val="-6"/>
        </w:rPr>
        <w:pict w14:anchorId="6B7C2285">
          <v:shape id="_x0000_i1267" type="#_x0000_t75" style="width:11.35pt;height:11.35pt">
            <v:imagedata r:id="rId274"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452FB6">
        <w:rPr>
          <w:position w:val="-32"/>
        </w:rPr>
        <w:pict w14:anchorId="2548D29E">
          <v:shape id="_x0000_i1268" type="#_x0000_t75" style="width:104pt;height:38pt">
            <v:imagedata r:id="rId275" o:title=""/>
          </v:shape>
        </w:pict>
      </w:r>
      <w:r>
        <w:t>,</w:t>
      </w:r>
    </w:p>
    <w:p w14:paraId="71B3206E" w14:textId="42E7EE34" w:rsidR="00C34F8D" w:rsidRPr="006D6D0D" w:rsidRDefault="00C34F8D" w:rsidP="00C34F8D">
      <w:r w:rsidRPr="006D6D0D">
        <w:t xml:space="preserve">where </w:t>
      </w:r>
      <w:r w:rsidR="00452FB6">
        <w:rPr>
          <w:position w:val="-6"/>
        </w:rPr>
        <w:pict w14:anchorId="4081916A">
          <v:shape id="_x0000_i1269" type="#_x0000_t75" style="width:47.35pt;height:14pt">
            <v:imagedata r:id="rId276" o:title=""/>
          </v:shape>
        </w:pict>
      </w:r>
      <w:r w:rsidRPr="006D6D0D">
        <w:t xml:space="preserve"> is the relative volume.  The values of the universal gas constant </w:t>
      </w:r>
      <w:r w:rsidR="00452FB6">
        <w:rPr>
          <w:position w:val="-4"/>
        </w:rPr>
        <w:pict w14:anchorId="69033314">
          <v:shape id="_x0000_i1270" type="#_x0000_t75" style="width:12pt;height:13.35pt">
            <v:imagedata r:id="rId277" o:title=""/>
          </v:shape>
        </w:pict>
      </w:r>
      <w:r w:rsidRPr="006D6D0D">
        <w:t xml:space="preserve"> and absolute temperature </w:t>
      </w:r>
      <w:r w:rsidR="00452FB6">
        <w:rPr>
          <w:position w:val="-4"/>
        </w:rPr>
        <w:pict w14:anchorId="66695EF8">
          <v:shape id="_x0000_i1271" type="#_x0000_t75" style="width:11.35pt;height:13.35pt">
            <v:imagedata r:id="rId278"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452FB6">
        <w:rPr>
          <w:position w:val="-12"/>
        </w:rPr>
        <w:pict w14:anchorId="01C8F9C4">
          <v:shape id="_x0000_i1272" type="#_x0000_t75" style="width:15.35pt;height:19.35pt">
            <v:imagedata r:id="rId279" o:title=""/>
          </v:shape>
        </w:pict>
      </w:r>
      <w:r>
        <w:t xml:space="preserve"> and </w:t>
      </w:r>
      <w:r w:rsidR="00452FB6">
        <w:rPr>
          <w:position w:val="-12"/>
        </w:rPr>
        <w:pict w14:anchorId="72A6B0EC">
          <v:shape id="_x0000_i1273" type="#_x0000_t75" style="width:12pt;height:18pt">
            <v:imagedata r:id="rId280"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452FB6">
        <w:rPr>
          <w:position w:val="-12"/>
        </w:rPr>
        <w:pict w14:anchorId="3402F85F">
          <v:shape id="_x0000_i1274" type="#_x0000_t75" style="width:15.35pt;height:19.35pt">
            <v:imagedata r:id="rId281" o:title=""/>
          </v:shape>
        </w:pict>
      </w:r>
      <w:r>
        <w:t xml:space="preserve"> and </w:t>
      </w:r>
      <w:r w:rsidR="00452FB6">
        <w:rPr>
          <w:position w:val="-12"/>
        </w:rPr>
        <w:pict w14:anchorId="3ADADDEC">
          <v:shape id="_x0000_i1275" type="#_x0000_t75" style="width:12pt;height:18pt">
            <v:imagedata r:id="rId282" o:title=""/>
          </v:shape>
        </w:pict>
      </w:r>
      <w:r>
        <w:t xml:space="preserve"> increase proportionally, though this is not an obligatory relationship.  To ensure that the initial configuration is a stress-free reference configuration, let </w:t>
      </w:r>
      <w:r w:rsidR="00452FB6">
        <w:rPr>
          <w:position w:val="-16"/>
        </w:rPr>
        <w:pict w14:anchorId="7709E5EE">
          <v:shape id="_x0000_i1276" type="#_x0000_t75" style="width:70pt;height:22pt">
            <v:imagedata r:id="rId283"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439" w:name="_Ref167527013"/>
      <w:bookmarkStart w:id="440" w:name="_Toc407974973"/>
      <w:r w:rsidRPr="0097532C">
        <w:lastRenderedPageBreak/>
        <w:t>Donnan Equilibrium Swelling</w:t>
      </w:r>
      <w:bookmarkEnd w:id="439"/>
      <w:bookmarkEnd w:id="440"/>
    </w:p>
    <w:p w14:paraId="2A46DA6E" w14:textId="6ED7712D"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hyperlink w:anchor="_ENREF_26" w:tooltip="Overbeek, 1956 #67" w:history="1">
        <w:r w:rsidR="00711A1D">
          <w:rPr>
            <w:noProof/>
          </w:rPr>
          <w:t>26</w:t>
        </w:r>
      </w:hyperlink>
      <w:r w:rsidR="00031F52">
        <w:rPr>
          <w:noProof/>
        </w:rPr>
        <w:t xml:space="preserve">, </w:t>
      </w:r>
      <w:hyperlink w:anchor="_ENREF_27" w:tooltip="Lai, 1991 #66" w:history="1">
        <w:r w:rsidR="00711A1D">
          <w:rPr>
            <w:noProof/>
          </w:rPr>
          <w:t>27</w:t>
        </w:r>
      </w:hyperlink>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452FB6">
              <w:rPr>
                <w:position w:val="-12"/>
              </w:rPr>
              <w:pict w14:anchorId="18008CCC">
                <v:shape id="_x0000_i1277" type="#_x0000_t75" style="width:16pt;height:19.35pt">
                  <v:imagedata r:id="rId284"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452FB6">
              <w:rPr>
                <w:position w:val="-12"/>
              </w:rPr>
              <w:pict w14:anchorId="4C5815F3">
                <v:shape id="_x0000_i1278" type="#_x0000_t75" style="width:15.35pt;height:19.35pt">
                  <v:imagedata r:id="rId285"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452FB6">
              <w:rPr>
                <w:position w:val="-6"/>
              </w:rPr>
              <w:pict w14:anchorId="76DB7F77">
                <v:shape id="_x0000_i1279" type="#_x0000_t75" style="width:14pt;height:16pt">
                  <v:imagedata r:id="rId286"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711A1D">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452FB6">
        <w:rPr>
          <w:position w:val="-6"/>
        </w:rPr>
        <w:pict w14:anchorId="7FB15891">
          <v:shape id="_x0000_i1280" type="#_x0000_t75" style="width:42.65pt;height:14pt">
            <v:imagedata r:id="rId287" o:title=""/>
          </v:shape>
        </w:pict>
      </w:r>
      <w:r w:rsidR="005F45C7">
        <w:t>,</w:t>
      </w:r>
    </w:p>
    <w:p w14:paraId="4D032584" w14:textId="274489B4" w:rsidR="006A0BC1" w:rsidRPr="006D6D0D" w:rsidRDefault="006A0BC1" w:rsidP="006A0BC1">
      <w:r w:rsidRPr="006D6D0D">
        <w:t xml:space="preserve">where </w:t>
      </w:r>
      <w:r w:rsidR="00452FB6">
        <w:rPr>
          <w:position w:val="-6"/>
        </w:rPr>
        <w:pict w14:anchorId="726D24B3">
          <v:shape id="_x0000_i1281" type="#_x0000_t75" style="width:11.35pt;height:11.35pt">
            <v:imagedata r:id="rId288"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452FB6">
        <w:rPr>
          <w:position w:val="-28"/>
        </w:rPr>
        <w:pict w14:anchorId="1D584C41">
          <v:shape id="_x0000_i1282" type="#_x0000_t75" style="width:146pt;height:34pt">
            <v:imagedata r:id="rId289" o:title=""/>
          </v:shape>
        </w:pict>
      </w:r>
      <w:r w:rsidR="005F45C7">
        <w:t>,</w:t>
      </w:r>
    </w:p>
    <w:p w14:paraId="3463F405" w14:textId="4A34A422" w:rsidR="006A0BC1" w:rsidRPr="006D6D0D" w:rsidRDefault="006A0BC1" w:rsidP="006A0BC1">
      <w:r w:rsidRPr="006D6D0D">
        <w:t xml:space="preserve">and </w:t>
      </w:r>
      <w:r w:rsidR="00452FB6">
        <w:rPr>
          <w:position w:val="-6"/>
        </w:rPr>
        <w:pict w14:anchorId="17D69829">
          <v:shape id="_x0000_i1283" type="#_x0000_t75" style="width:15.35pt;height:16pt">
            <v:imagedata r:id="rId290"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452FB6">
        <w:rPr>
          <w:position w:val="-30"/>
        </w:rPr>
        <w:pict w14:anchorId="44840F5D">
          <v:shape id="_x0000_i1284" type="#_x0000_t75" style="width:89.35pt;height:36pt">
            <v:imagedata r:id="rId291" o:title=""/>
          </v:shape>
        </w:pict>
      </w:r>
      <w:r w:rsidR="005F45C7">
        <w:t>,</w:t>
      </w:r>
    </w:p>
    <w:p w14:paraId="6CB32FFA" w14:textId="693F7D4E" w:rsidR="006A0BC1" w:rsidRPr="006D6D0D" w:rsidRDefault="006A0BC1" w:rsidP="006A0BC1">
      <w:r w:rsidRPr="006D6D0D">
        <w:t xml:space="preserve">where </w:t>
      </w:r>
      <w:r w:rsidR="00452FB6">
        <w:rPr>
          <w:position w:val="-6"/>
        </w:rPr>
        <w:pict w14:anchorId="0DAB317B">
          <v:shape id="_x0000_i1285" type="#_x0000_t75" style="width:47.35pt;height:14pt">
            <v:imagedata r:id="rId292" o:title=""/>
          </v:shape>
        </w:pict>
      </w:r>
      <w:r w:rsidRPr="006D6D0D">
        <w:t xml:space="preserve"> is the relative volume.  The values of the universal gas constant </w:t>
      </w:r>
      <w:r w:rsidR="00452FB6">
        <w:rPr>
          <w:position w:val="-4"/>
        </w:rPr>
        <w:pict w14:anchorId="59BBE086">
          <v:shape id="_x0000_i1286" type="#_x0000_t75" style="width:12pt;height:13.35pt">
            <v:imagedata r:id="rId293" o:title=""/>
          </v:shape>
        </w:pict>
      </w:r>
      <w:r w:rsidRPr="006D6D0D">
        <w:t xml:space="preserve"> and absolute temperature </w:t>
      </w:r>
      <w:r w:rsidR="00452FB6">
        <w:rPr>
          <w:position w:val="-4"/>
        </w:rPr>
        <w:pict w14:anchorId="4A4009BF">
          <v:shape id="_x0000_i1287" type="#_x0000_t75" style="width:11.35pt;height:13.35pt">
            <v:imagedata r:id="rId294"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452FB6">
        <w:rPr>
          <w:position w:val="-12"/>
        </w:rPr>
        <w:pict w14:anchorId="48FFA593">
          <v:shape id="_x0000_i1288" type="#_x0000_t75" style="width:15.35pt;height:19.35pt">
            <v:imagedata r:id="rId295" o:title=""/>
          </v:shape>
        </w:pict>
      </w:r>
      <w:r w:rsidRPr="006D6D0D">
        <w:t xml:space="preserve"> may be negative or positive; the gel porosity is unitless and must be in the range </w:t>
      </w:r>
      <w:r w:rsidR="00452FB6">
        <w:rPr>
          <w:position w:val="-12"/>
        </w:rPr>
        <w:pict w14:anchorId="2248E410">
          <v:shape id="_x0000_i1289" type="#_x0000_t75" style="width:51.35pt;height:19.35pt">
            <v:imagedata r:id="rId296"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452FB6" w:rsidP="006C2049">
            <w:r>
              <w:rPr>
                <w:position w:val="-4"/>
              </w:rPr>
              <w:pict w14:anchorId="6CD0AEBA">
                <v:shape id="_x0000_i1290" type="#_x0000_t75" style="width:12pt;height:13.35pt">
                  <v:imagedata r:id="rId297"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452FB6" w:rsidP="006C2049">
            <w:r>
              <w:rPr>
                <w:position w:val="-4"/>
              </w:rPr>
              <w:pict w14:anchorId="29A699A8">
                <v:shape id="_x0000_i1291" type="#_x0000_t75" style="width:11.35pt;height:13.35pt">
                  <v:imagedata r:id="rId298"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452FB6" w:rsidP="006C2049">
            <w:r>
              <w:rPr>
                <w:position w:val="-12"/>
              </w:rPr>
              <w:pict w14:anchorId="6BEA5564">
                <v:shape id="_x0000_i1292" type="#_x0000_t75" style="width:15.35pt;height:19.35pt">
                  <v:imagedata r:id="rId299"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452FB6" w:rsidP="006C2049">
            <w:r>
              <w:rPr>
                <w:position w:val="-6"/>
              </w:rPr>
              <w:pict w14:anchorId="458A5460">
                <v:shape id="_x0000_i1293" type="#_x0000_t75" style="width:14pt;height:16pt">
                  <v:imagedata r:id="rId300"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452FB6" w:rsidP="006C2049">
            <w:r>
              <w:rPr>
                <w:position w:val="-12"/>
              </w:rPr>
              <w:pict w14:anchorId="558073B2">
                <v:shape id="_x0000_i1294" type="#_x0000_t75" style="width:12pt;height:18pt">
                  <v:imagedata r:id="rId301"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452FB6" w:rsidP="006C2049">
            <w:r>
              <w:rPr>
                <w:position w:val="-6"/>
              </w:rPr>
              <w:pict w14:anchorId="21DEC802">
                <v:shape id="_x0000_i1295" type="#_x0000_t75" style="width:11.35pt;height:11.35pt">
                  <v:imagedata r:id="rId302"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452FB6">
        <w:rPr>
          <w:position w:val="-12"/>
        </w:rPr>
        <w:pict w14:anchorId="54483B55">
          <v:shape id="_x0000_i1296" type="#_x0000_t75" style="width:34pt;height:19.35pt">
            <v:imagedata r:id="rId303" o:title=""/>
          </v:shape>
        </w:pict>
      </w:r>
      <w:r>
        <w:t xml:space="preserve"> or </w:t>
      </w:r>
      <w:r w:rsidR="00452FB6">
        <w:rPr>
          <w:position w:val="-6"/>
        </w:rPr>
        <w:pict w14:anchorId="418CEDFE">
          <v:shape id="_x0000_i1297" type="#_x0000_t75" style="width:40pt;height:16pt">
            <v:imagedata r:id="rId304" o:title=""/>
          </v:shape>
        </w:pict>
      </w:r>
      <w:r>
        <w:t xml:space="preserve">.  Therefore, entering any other values for </w:t>
      </w:r>
      <w:r w:rsidR="00452FB6">
        <w:rPr>
          <w:position w:val="-12"/>
        </w:rPr>
        <w:pict w14:anchorId="720F4247">
          <v:shape id="_x0000_i1298" type="#_x0000_t75" style="width:15.35pt;height:19.35pt">
            <v:imagedata r:id="rId305" o:title=""/>
          </v:shape>
        </w:pict>
      </w:r>
      <w:r>
        <w:t xml:space="preserve"> and </w:t>
      </w:r>
      <w:r w:rsidR="00452FB6">
        <w:rPr>
          <w:position w:val="-6"/>
        </w:rPr>
        <w:pict w14:anchorId="16217D82">
          <v:shape id="_x0000_i1299" type="#_x0000_t75" style="width:14pt;height:16pt">
            <v:imagedata r:id="rId306"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441" w:name="_Ref167525631"/>
      <w:bookmarkStart w:id="442" w:name="_Toc407974974"/>
      <w:r w:rsidRPr="0097532C">
        <w:lastRenderedPageBreak/>
        <w:t>Ellipsoidal Fiber Distribution</w:t>
      </w:r>
      <w:bookmarkEnd w:id="441"/>
      <w:bookmarkEnd w:id="442"/>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452FB6">
              <w:rPr>
                <w:position w:val="-14"/>
              </w:rPr>
              <w:pict w14:anchorId="25CB3F9F">
                <v:shape id="_x0000_i1300" type="#_x0000_t75" style="width:56pt;height:20pt">
                  <v:imagedata r:id="rId307"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452FB6">
              <w:rPr>
                <w:position w:val="-14"/>
              </w:rPr>
              <w:pict w14:anchorId="55408E1D">
                <v:shape id="_x0000_i1301" type="#_x0000_t75" style="width:51.35pt;height:20pt">
                  <v:imagedata r:id="rId308"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452FB6">
        <w:rPr>
          <w:position w:val="-18"/>
        </w:rPr>
        <w:pict w14:anchorId="3977AFA1">
          <v:shape id="_x0000_i1302" type="#_x0000_t75" style="width:181.35pt;height:26pt">
            <v:imagedata r:id="rId309" o:title=""/>
          </v:shape>
        </w:pict>
      </w:r>
      <w:r>
        <w:t>.</w:t>
      </w:r>
    </w:p>
    <w:p w14:paraId="0761CC84" w14:textId="1E7B6707" w:rsidR="006A0BC1" w:rsidRDefault="006A0BC1" w:rsidP="006A0BC1">
      <w:r>
        <w:t xml:space="preserve">Here, </w:t>
      </w:r>
      <w:r w:rsidR="00452FB6">
        <w:rPr>
          <w:position w:val="-12"/>
        </w:rPr>
        <w:pict w14:anchorId="007757C7">
          <v:shape id="_x0000_i1303" type="#_x0000_t75" style="width:88pt;height:19.35pt">
            <v:imagedata r:id="rId310" o:title=""/>
          </v:shape>
        </w:pict>
      </w:r>
      <w:r>
        <w:t xml:space="preserve"> is the square of the fiber stretch </w:t>
      </w:r>
      <w:r w:rsidR="00452FB6">
        <w:rPr>
          <w:position w:val="-12"/>
        </w:rPr>
        <w:pict w14:anchorId="75DFB7A0">
          <v:shape id="_x0000_i1304" type="#_x0000_t75" style="width:14pt;height:18pt">
            <v:imagedata r:id="rId311" o:title=""/>
          </v:shape>
        </w:pict>
      </w:r>
      <w:r>
        <w:t xml:space="preserve">, </w:t>
      </w:r>
      <w:r w:rsidR="00452FB6">
        <w:rPr>
          <w:position w:val="-6"/>
        </w:rPr>
        <w:pict w14:anchorId="76E23346">
          <v:shape id="_x0000_i1305" type="#_x0000_t75" style="width:13.35pt;height:14pt">
            <v:imagedata r:id="rId312" o:title=""/>
          </v:shape>
        </w:pict>
      </w:r>
      <w:r>
        <w:rPr>
          <w:b/>
        </w:rPr>
        <w:t xml:space="preserve"> </w:t>
      </w:r>
      <w:r>
        <w:t xml:space="preserve">is the unit vector along the fiber direction, in the reference configuration, which in spherical angles is directed along </w:t>
      </w:r>
      <w:r w:rsidR="00452FB6">
        <w:rPr>
          <w:position w:val="-14"/>
        </w:rPr>
        <w:pict w14:anchorId="044CD6C2">
          <v:shape id="_x0000_i1306" type="#_x0000_t75" style="width:31.35pt;height:20pt">
            <v:imagedata r:id="rId313" o:title=""/>
          </v:shape>
        </w:pict>
      </w:r>
      <w:r>
        <w:t xml:space="preserve">, </w:t>
      </w:r>
      <w:r w:rsidR="00452FB6">
        <w:rPr>
          <w:position w:val="-12"/>
        </w:rPr>
        <w:pict w14:anchorId="171A74EB">
          <v:shape id="_x0000_i1307" type="#_x0000_t75" style="width:60pt;height:18pt">
            <v:imagedata r:id="rId314" o:title=""/>
          </v:shape>
        </w:pict>
      </w:r>
      <w:r>
        <w:t xml:space="preserve">, and </w:t>
      </w:r>
      <w:r w:rsidR="00452FB6">
        <w:rPr>
          <w:position w:val="-14"/>
        </w:rPr>
        <w:pict w14:anchorId="5B7E2EF3">
          <v:shape id="_x0000_i1308" type="#_x0000_t75" style="width:27.35pt;height:20pt">
            <v:imagedata r:id="rId315"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452FB6">
        <w:rPr>
          <w:position w:val="-30"/>
        </w:rPr>
        <w:pict w14:anchorId="66FDDA1C">
          <v:shape id="_x0000_i1309" type="#_x0000_t75" style="width:93.35pt;height:34pt">
            <v:imagedata r:id="rId316"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452FB6">
        <w:rPr>
          <w:position w:val="-14"/>
        </w:rPr>
        <w:pict w14:anchorId="297F6147">
          <v:shape id="_x0000_i1310" type="#_x0000_t75" style="width:131.35pt;height:22pt">
            <v:imagedata r:id="rId317" o:title=""/>
          </v:shape>
        </w:pict>
      </w:r>
      <w:r>
        <w:t>.</w:t>
      </w:r>
    </w:p>
    <w:p w14:paraId="0EC0BFE1" w14:textId="18B50BBF" w:rsidR="006A0BC1" w:rsidRDefault="006A0BC1" w:rsidP="006A0BC1">
      <w:r>
        <w:t xml:space="preserve">The materials parameters </w:t>
      </w:r>
      <w:r w:rsidR="00452FB6">
        <w:rPr>
          <w:position w:val="-10"/>
        </w:rPr>
        <w:pict w14:anchorId="19A7B447">
          <v:shape id="_x0000_i1311" type="#_x0000_t75" style="width:12pt;height:16pt">
            <v:imagedata r:id="rId318" o:title=""/>
          </v:shape>
        </w:pict>
      </w:r>
      <w:r>
        <w:t xml:space="preserve">and </w:t>
      </w:r>
      <w:r w:rsidR="00452FB6">
        <w:rPr>
          <w:position w:val="-10"/>
        </w:rPr>
        <w:pict w14:anchorId="0F2B1D8A">
          <v:shape id="_x0000_i1312" type="#_x0000_t75" style="width:10pt;height:16pt">
            <v:imagedata r:id="rId319" o:title=""/>
          </v:shape>
        </w:pict>
      </w:r>
      <w:r>
        <w:t xml:space="preserve">are assumed to vary ellipsoidally with </w:t>
      </w:r>
      <w:r w:rsidR="00452FB6">
        <w:rPr>
          <w:position w:val="-4"/>
        </w:rPr>
        <w:pict w14:anchorId="55AA8980">
          <v:shape id="_x0000_i1313" type="#_x0000_t75" style="width:10pt;height:10pt">
            <v:imagedata r:id="rId320" o:title=""/>
          </v:shape>
        </w:pict>
      </w:r>
      <w:r>
        <w:t>, according to</w:t>
      </w:r>
    </w:p>
    <w:p w14:paraId="138DD5C9" w14:textId="7D0F8A3E" w:rsidR="006A0BC1" w:rsidRDefault="006A0BC1" w:rsidP="006A0BC1">
      <w:pPr>
        <w:pStyle w:val="MTDisplayEquation"/>
      </w:pPr>
      <w:r>
        <w:tab/>
      </w:r>
      <w:r w:rsidR="00452FB6">
        <w:rPr>
          <w:position w:val="-76"/>
        </w:rPr>
        <w:pict w14:anchorId="2CFE6F08">
          <v:shape id="_x0000_i1314" type="#_x0000_t75" style="width:240pt;height:82pt">
            <v:imagedata r:id="rId321"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443" w:name="_Toc407974975"/>
      <w:r>
        <w:lastRenderedPageBreak/>
        <w:t>Ellipsoidal Fiber Distribution Neo-Hookean</w:t>
      </w:r>
      <w:bookmarkEnd w:id="44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452FB6">
              <w:rPr>
                <w:position w:val="-14"/>
              </w:rPr>
              <w:pict w14:anchorId="6266F34F">
                <v:shape id="_x0000_i1315" type="#_x0000_t75" style="width:56pt;height:20pt">
                  <v:imagedata r:id="rId322"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452FB6">
              <w:rPr>
                <w:position w:val="-14"/>
              </w:rPr>
              <w:pict w14:anchorId="6C11BE50">
                <v:shape id="_x0000_i1316" type="#_x0000_t75" style="width:51.35pt;height:20pt">
                  <v:imagedata r:id="rId323"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452FB6">
        <w:rPr>
          <w:position w:val="-14"/>
        </w:rPr>
        <w:pict w14:anchorId="41A835CC">
          <v:shape id="_x0000_i1317" type="#_x0000_t75" style="width:67.35pt;height:19.35pt">
            <v:imagedata r:id="rId324" o:title=""/>
          </v:shape>
        </w:pict>
      </w:r>
      <w:r>
        <w:t>.</w:t>
      </w:r>
    </w:p>
    <w:p w14:paraId="46E8E554" w14:textId="3B89485F" w:rsidR="006A0BC1" w:rsidRDefault="006A0BC1" w:rsidP="006A0BC1">
      <w:r>
        <w:t xml:space="preserve">Here, </w:t>
      </w:r>
      <w:r w:rsidR="00452FB6">
        <w:rPr>
          <w:position w:val="-12"/>
        </w:rPr>
        <w:pict w14:anchorId="78FE029B">
          <v:shape id="_x0000_i1318" type="#_x0000_t75" style="width:23.35pt;height:18pt">
            <v:imagedata r:id="rId325"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452FB6">
        <w:rPr>
          <w:position w:val="-14"/>
        </w:rPr>
        <w:pict w14:anchorId="2E4971F0">
          <v:shape id="_x0000_i1319" type="#_x0000_t75" style="width:17.35pt;height:19.35pt">
            <v:imagedata r:id="rId326"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444" w:name="_Toc407974976"/>
      <w:r>
        <w:lastRenderedPageBreak/>
        <w:t>Ellipsoidal Fiber Distribution with Donnan Equilibrium Swelling</w:t>
      </w:r>
      <w:bookmarkEnd w:id="444"/>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452FB6">
              <w:rPr>
                <w:position w:val="-12"/>
              </w:rPr>
              <w:pict w14:anchorId="08FEF7AC">
                <v:shape id="_x0000_i1320" type="#_x0000_t75" style="width:16pt;height:19.35pt">
                  <v:imagedata r:id="rId327"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452FB6">
              <w:rPr>
                <w:position w:val="-12"/>
              </w:rPr>
              <w:pict w14:anchorId="40E127DB">
                <v:shape id="_x0000_i1321" type="#_x0000_t75" style="width:15.35pt;height:19.35pt">
                  <v:imagedata r:id="rId328"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452FB6">
              <w:rPr>
                <w:position w:val="-6"/>
              </w:rPr>
              <w:pict w14:anchorId="47F0F2DE">
                <v:shape id="_x0000_i1322" type="#_x0000_t75" style="width:14pt;height:16pt">
                  <v:imagedata r:id="rId329"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452FB6">
              <w:rPr>
                <w:position w:val="-14"/>
              </w:rPr>
              <w:pict w14:anchorId="76FC0ED8">
                <v:shape id="_x0000_i1323" type="#_x0000_t75" style="width:56pt;height:20pt">
                  <v:imagedata r:id="rId330"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452FB6">
              <w:rPr>
                <w:position w:val="-14"/>
              </w:rPr>
              <w:pict w14:anchorId="3FC189E0">
                <v:shape id="_x0000_i1324" type="#_x0000_t75" style="width:51.35pt;height:20pt">
                  <v:imagedata r:id="rId331"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452FB6">
        <w:rPr>
          <w:position w:val="-14"/>
        </w:rPr>
        <w:pict w14:anchorId="53BE9C27">
          <v:shape id="_x0000_i1325" type="#_x0000_t75" style="width:66pt;height:19.35pt">
            <v:imagedata r:id="rId332" o:title=""/>
          </v:shape>
        </w:pict>
      </w:r>
      <w:r>
        <w:t>.</w:t>
      </w:r>
    </w:p>
    <w:p w14:paraId="770D789D" w14:textId="4BE2E7E0" w:rsidR="006A0BC1" w:rsidRDefault="00452FB6" w:rsidP="006A0BC1">
      <w:r>
        <w:rPr>
          <w:position w:val="-14"/>
        </w:rPr>
        <w:pict w14:anchorId="76DC943E">
          <v:shape id="_x0000_i1326" type="#_x0000_t75" style="width:17.35pt;height:19.35pt">
            <v:imagedata r:id="rId333"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2pt;height:18pt">
            <v:imagedata r:id="rId334"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445" w:name="_Toc407974977"/>
      <w:r>
        <w:lastRenderedPageBreak/>
        <w:t>Fiber with Exponential-Power Law</w:t>
      </w:r>
      <w:bookmarkEnd w:id="445"/>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452FB6" w:rsidP="006C2049">
            <w:r>
              <w:rPr>
                <w:position w:val="-10"/>
              </w:rPr>
              <w:pict w14:anchorId="791775C7">
                <v:shape id="_x0000_i1328" type="#_x0000_t75" style="width:10pt;height:16pt">
                  <v:imagedata r:id="rId335"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452FB6" w:rsidP="006C2049">
            <w:r>
              <w:rPr>
                <w:position w:val="-6"/>
              </w:rPr>
              <w:pict w14:anchorId="49C3287A">
                <v:shape id="_x0000_i1329" type="#_x0000_t75" style="width:12pt;height:11.35pt">
                  <v:imagedata r:id="rId336"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452FB6" w:rsidP="006C2049">
            <w:r>
              <w:rPr>
                <w:position w:val="-10"/>
              </w:rPr>
              <w:pict w14:anchorId="461F95A3">
                <v:shape id="_x0000_i1330" type="#_x0000_t75" style="width:12pt;height:16pt">
                  <v:imagedata r:id="rId337"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452FB6" w:rsidP="006C2049">
            <w:r>
              <w:rPr>
                <w:position w:val="-6"/>
              </w:rPr>
              <w:pict w14:anchorId="1599B80A">
                <v:shape id="_x0000_i1331" type="#_x0000_t75" style="width:10pt;height:14pt">
                  <v:imagedata r:id="rId338"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452FB6" w:rsidP="006C2049">
            <w:r>
              <w:rPr>
                <w:position w:val="-10"/>
              </w:rPr>
              <w:pict w14:anchorId="1DEFC383">
                <v:shape id="_x0000_i1332" type="#_x0000_t75" style="width:11.35pt;height:13.35pt">
                  <v:imagedata r:id="rId339"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452FB6">
        <w:rPr>
          <w:position w:val="-12"/>
        </w:rPr>
        <w:pict w14:anchorId="32983B6D">
          <v:shape id="_x0000_i1333" type="#_x0000_t75" style="width:321.35pt;height:18pt">
            <v:imagedata r:id="rId340" o:title=""/>
          </v:shape>
        </w:pict>
      </w:r>
      <w:r>
        <w:t>,</w:t>
      </w:r>
    </w:p>
    <w:p w14:paraId="21ED562F" w14:textId="0A013D03" w:rsidR="006A0BC1" w:rsidRDefault="006A0BC1" w:rsidP="006A0BC1">
      <w:r w:rsidRPr="000230DC">
        <w:t xml:space="preserve">where </w:t>
      </w:r>
      <w:r w:rsidR="00452FB6">
        <w:rPr>
          <w:position w:val="-14"/>
        </w:rPr>
        <w:pict w14:anchorId="2750BF83">
          <v:shape id="_x0000_i1334" type="#_x0000_t75" style="width:50pt;height:20pt">
            <v:imagedata r:id="rId341"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452FB6">
        <w:rPr>
          <w:position w:val="-6"/>
        </w:rPr>
        <w:pict w14:anchorId="4E0162C8">
          <v:shape id="_x0000_i1335" type="#_x0000_t75" style="width:20pt;height:14pt">
            <v:imagedata r:id="rId342" o:title=""/>
          </v:shape>
        </w:pict>
      </w:r>
      <w:r w:rsidR="0099145F">
        <w:t xml:space="preserve">0° and </w:t>
      </w:r>
      <w:r w:rsidR="00452FB6">
        <w:rPr>
          <w:position w:val="-10"/>
        </w:rPr>
        <w:pict w14:anchorId="4C0F5592">
          <v:shape id="_x0000_i1336" type="#_x0000_t75" style="width:20pt;height:13.35pt">
            <v:imagedata r:id="rId343" o:title=""/>
          </v:shape>
        </w:pict>
      </w:r>
      <w:r w:rsidR="0099145F">
        <w:t xml:space="preserve">90°, such that </w:t>
      </w:r>
      <w:r w:rsidR="00452FB6">
        <w:rPr>
          <w:position w:val="-12"/>
        </w:rPr>
        <w:pict w14:anchorId="7BD647BF">
          <v:shape id="_x0000_i1337" type="#_x0000_t75" style="width:32pt;height:18pt">
            <v:imagedata r:id="rId344"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452FB6">
        <w:rPr>
          <w:position w:val="-30"/>
        </w:rPr>
        <w:pict w14:anchorId="4E430EC4">
          <v:shape id="_x0000_i1338" type="#_x0000_t75" style="width:135.35pt;height:34pt">
            <v:imagedata r:id="rId345" o:title=""/>
          </v:shape>
        </w:pict>
      </w:r>
      <w:r>
        <w:t>,</w:t>
      </w:r>
    </w:p>
    <w:p w14:paraId="689A1963" w14:textId="2B2B65D2" w:rsidR="006A0BC1" w:rsidRDefault="006A0BC1" w:rsidP="006A0BC1">
      <w:r>
        <w:t xml:space="preserve">where </w:t>
      </w:r>
      <w:r w:rsidR="00452FB6">
        <w:rPr>
          <w:position w:val="-12"/>
        </w:rPr>
        <w:pict w14:anchorId="71843495">
          <v:shape id="_x0000_i1339" type="#_x0000_t75" style="width:88pt;height:19.35pt">
            <v:imagedata r:id="rId346" o:title=""/>
          </v:shape>
        </w:pict>
      </w:r>
      <w:r>
        <w:t xml:space="preserve"> is the square of the fiber stretch, </w:t>
      </w:r>
      <w:r w:rsidR="00452FB6">
        <w:rPr>
          <w:position w:val="-12"/>
        </w:rPr>
        <w:pict w14:anchorId="6BEC64BF">
          <v:shape id="_x0000_i1340" type="#_x0000_t75" style="width:60pt;height:18pt">
            <v:imagedata r:id="rId347" o:title=""/>
          </v:shape>
        </w:pict>
      </w:r>
      <w:r>
        <w:t xml:space="preserve">, and </w:t>
      </w:r>
      <w:r w:rsidR="00452FB6">
        <w:rPr>
          <w:position w:val="-14"/>
        </w:rPr>
        <w:pict w14:anchorId="482E6118">
          <v:shape id="_x0000_i1341" type="#_x0000_t75" style="width:27.35pt;height:20pt">
            <v:imagedata r:id="rId348"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452FB6">
        <w:rPr>
          <w:position w:val="-28"/>
        </w:rPr>
        <w:pict w14:anchorId="48854A8D">
          <v:shape id="_x0000_i1342" type="#_x0000_t75" style="width:147.35pt;height:33.35pt">
            <v:imagedata r:id="rId349"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452FB6">
        <w:rPr>
          <w:position w:val="-10"/>
        </w:rPr>
        <w:pict w14:anchorId="67DE07AF">
          <v:shape id="_x0000_i1343" type="#_x0000_t75" style="width:28pt;height:16pt">
            <v:imagedata r:id="rId350" o:title=""/>
          </v:shape>
        </w:pict>
      </w:r>
      <w:r w:rsidRPr="000230DC">
        <w:t xml:space="preserve">, </w:t>
      </w:r>
      <w:r w:rsidR="00452FB6">
        <w:rPr>
          <w:position w:val="-6"/>
        </w:rPr>
        <w:pict w14:anchorId="727BB5BF">
          <v:shape id="_x0000_i1344" type="#_x0000_t75" style="width:29.35pt;height:14pt">
            <v:imagedata r:id="rId351" o:title=""/>
          </v:shape>
        </w:pict>
      </w:r>
      <w:r w:rsidRPr="000230DC">
        <w:t xml:space="preserve">, and </w:t>
      </w:r>
      <w:r w:rsidR="00452FB6">
        <w:rPr>
          <w:position w:val="-10"/>
        </w:rPr>
        <w:pict w14:anchorId="1D35C060">
          <v:shape id="_x0000_i1345" type="#_x0000_t75" style="width:30pt;height:16pt">
            <v:imagedata r:id="rId352"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452FB6">
        <w:rPr>
          <w:position w:val="-6"/>
        </w:rPr>
        <w:pict w14:anchorId="3A3D4CC8">
          <v:shape id="_x0000_i1346" type="#_x0000_t75" style="width:34pt;height:14pt">
            <v:imagedata r:id="rId353" o:title=""/>
          </v:shape>
        </w:pict>
      </w:r>
      <w:r>
        <w:t>, this expressions produces a power law,</w:t>
      </w:r>
    </w:p>
    <w:p w14:paraId="06E4C298" w14:textId="0685DB83" w:rsidR="006A0BC1" w:rsidRDefault="006A0BC1" w:rsidP="00154C40">
      <w:pPr>
        <w:pStyle w:val="MTDisplayEquation"/>
      </w:pPr>
      <w:r>
        <w:tab/>
      </w:r>
      <w:r w:rsidR="00452FB6">
        <w:rPr>
          <w:position w:val="-28"/>
        </w:rPr>
        <w:pict w14:anchorId="75BF3E22">
          <v:shape id="_x0000_i1347" type="#_x0000_t75" style="width:94pt;height:33.35pt">
            <v:imagedata r:id="rId354" o:title=""/>
          </v:shape>
        </w:pict>
      </w:r>
    </w:p>
    <w:p w14:paraId="1109EC15" w14:textId="5E9D78AC" w:rsidR="006A0BC1" w:rsidRPr="0097532C" w:rsidRDefault="006A0BC1" w:rsidP="006A0BC1">
      <w:r w:rsidRPr="0097532C">
        <w:t xml:space="preserve">Note: When </w:t>
      </w:r>
      <w:r w:rsidR="00452FB6">
        <w:rPr>
          <w:position w:val="-10"/>
        </w:rPr>
        <w:pict w14:anchorId="115203B4">
          <v:shape id="_x0000_i1348" type="#_x0000_t75" style="width:30pt;height:16pt">
            <v:imagedata r:id="rId355" o:title=""/>
          </v:shape>
        </w:pict>
      </w:r>
      <w:r w:rsidRPr="0097532C">
        <w:t>, the fiber modulus is zero at the strain origin (</w:t>
      </w:r>
      <w:r w:rsidR="00452FB6">
        <w:rPr>
          <w:position w:val="-12"/>
        </w:rPr>
        <w:pict w14:anchorId="09E23512">
          <v:shape id="_x0000_i1349" type="#_x0000_t75" style="width:30pt;height:18pt">
            <v:imagedata r:id="rId356" o:title=""/>
          </v:shape>
        </w:pict>
      </w:r>
      <w:r w:rsidRPr="0097532C">
        <w:t xml:space="preserve">).  Therefore, use </w:t>
      </w:r>
      <w:r w:rsidR="00452FB6">
        <w:rPr>
          <w:position w:val="-10"/>
        </w:rPr>
        <w:pict w14:anchorId="32B93C4B">
          <v:shape id="_x0000_i1350" type="#_x0000_t75" style="width:30pt;height:16pt">
            <v:imagedata r:id="rId357"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452FB6">
        <w:rPr>
          <w:position w:val="-12"/>
        </w:rPr>
        <w:pict w14:anchorId="56BFC919">
          <v:shape id="_x0000_i1351" type="#_x0000_t75" style="width:11.35pt;height:18pt">
            <v:imagedata r:id="rId358"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452FB6">
        <w:rPr>
          <w:position w:val="-12"/>
        </w:rPr>
        <w:pict w14:anchorId="2183F360">
          <v:shape id="_x0000_i1352" type="#_x0000_t75" style="width:11.35pt;height:18pt">
            <v:imagedata r:id="rId359" o:title=""/>
          </v:shape>
        </w:pict>
      </w:r>
      <w:r>
        <w:t xml:space="preserve">, oriented at ±25 degrees relative to </w:t>
      </w:r>
      <w:r w:rsidR="00452FB6">
        <w:rPr>
          <w:position w:val="-12"/>
        </w:rPr>
        <w:pict w14:anchorId="6B10A7E0">
          <v:shape id="_x0000_i1353" type="#_x0000_t75" style="width:12pt;height:18pt">
            <v:imagedata r:id="rId360"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446" w:name="_Ref173929189"/>
    </w:p>
    <w:p w14:paraId="18ED4B7F" w14:textId="20D59176" w:rsidR="00F11BA7" w:rsidRDefault="00F11BA7" w:rsidP="00F11BA7">
      <w:pPr>
        <w:pStyle w:val="Heading4"/>
      </w:pPr>
      <w:bookmarkStart w:id="447" w:name="_Toc407974978"/>
      <w:r>
        <w:t>Fung Orthotropic Compressible</w:t>
      </w:r>
      <w:bookmarkEnd w:id="447"/>
    </w:p>
    <w:p w14:paraId="67AE1612" w14:textId="4C831EF1"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hyperlink w:anchor="_ENREF_10" w:tooltip="Fung, 1993 #44" w:history="1">
        <w:r>
          <w:rPr>
            <w:noProof/>
          </w:rPr>
          <w:t>10</w:t>
        </w:r>
      </w:hyperlink>
      <w:r>
        <w:rPr>
          <w:noProof/>
        </w:rPr>
        <w:t xml:space="preserve">, </w:t>
      </w:r>
      <w:hyperlink w:anchor="_ENREF_11" w:tooltip="Fung, 1979 #43" w:history="1">
        <w:r>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452FB6" w:rsidP="006C2049">
            <w:r>
              <w:rPr>
                <w:position w:val="-12"/>
              </w:rPr>
              <w:pict w14:anchorId="1226AB27">
                <v:shape id="_x0000_i1354" type="#_x0000_t75" style="width:14pt;height:18pt">
                  <v:imagedata r:id="rId361"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452FB6" w:rsidP="006C2049">
            <w:r>
              <w:rPr>
                <w:position w:val="-12"/>
              </w:rPr>
              <w:pict w14:anchorId="35C40898">
                <v:shape id="_x0000_i1355" type="#_x0000_t75" style="width:15.35pt;height:18pt">
                  <v:imagedata r:id="rId362"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452FB6" w:rsidP="006C2049">
            <w:r>
              <w:rPr>
                <w:position w:val="-12"/>
              </w:rPr>
              <w:pict w14:anchorId="42EA57E9">
                <v:shape id="_x0000_i1356" type="#_x0000_t75" style="width:15.35pt;height:18pt">
                  <v:imagedata r:id="rId363"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452FB6" w:rsidP="006C2049">
            <w:r>
              <w:rPr>
                <w:position w:val="-12"/>
              </w:rPr>
              <w:pict w14:anchorId="4FA84B1D">
                <v:shape id="_x0000_i1357" type="#_x0000_t75" style="width:18pt;height:18pt">
                  <v:imagedata r:id="rId364"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452FB6" w:rsidP="006C2049">
            <w:r>
              <w:rPr>
                <w:position w:val="-12"/>
              </w:rPr>
              <w:pict w14:anchorId="05AFC78E">
                <v:shape id="_x0000_i1358" type="#_x0000_t75" style="width:19.35pt;height:18pt">
                  <v:imagedata r:id="rId365"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452FB6" w:rsidP="006C2049">
            <w:r>
              <w:rPr>
                <w:position w:val="-12"/>
              </w:rPr>
              <w:pict w14:anchorId="2D434FB6">
                <v:shape id="_x0000_i1359" type="#_x0000_t75" style="width:18pt;height:18pt">
                  <v:imagedata r:id="rId366"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452FB6" w:rsidP="006C2049">
            <w:r>
              <w:rPr>
                <w:position w:val="-12"/>
              </w:rPr>
              <w:pict w14:anchorId="0E9AF71C">
                <v:shape id="_x0000_i1360" type="#_x0000_t75" style="width:16pt;height:18pt">
                  <v:imagedata r:id="rId367"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452FB6" w:rsidP="006C2049">
            <w:r>
              <w:rPr>
                <w:position w:val="-12"/>
              </w:rPr>
              <w:pict w14:anchorId="29641705">
                <v:shape id="_x0000_i1361" type="#_x0000_t75" style="width:16pt;height:18pt">
                  <v:imagedata r:id="rId368"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452FB6" w:rsidP="006C2049">
            <w:r>
              <w:rPr>
                <w:position w:val="-12"/>
              </w:rPr>
              <w:pict w14:anchorId="16B98938">
                <v:shape id="_x0000_i1362" type="#_x0000_t75" style="width:16pt;height:18pt">
                  <v:imagedata r:id="rId369"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452FB6" w:rsidP="006C2049">
            <w:r>
              <w:rPr>
                <w:position w:val="-6"/>
              </w:rPr>
              <w:pict w14:anchorId="60522C99">
                <v:shape id="_x0000_i1363" type="#_x0000_t75" style="width:9.35pt;height:11.35pt">
                  <v:imagedata r:id="rId370"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452FB6" w:rsidP="006C2049">
            <w:r>
              <w:rPr>
                <w:position w:val="-4"/>
              </w:rPr>
              <w:pict w14:anchorId="226C1BCA">
                <v:shape id="_x0000_i1364" type="#_x0000_t75" style="width:11.35pt;height:10pt">
                  <v:imagedata r:id="rId371"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7777777" w:rsidR="006D6355" w:rsidRDefault="006D6355" w:rsidP="006D6355">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Pr>
            <w:noProof/>
          </w:rPr>
          <w:t>12</w:t>
        </w:r>
      </w:hyperlink>
      <w:r>
        <w:rPr>
          <w:noProof/>
        </w:rPr>
        <w:t>]</w:t>
      </w:r>
      <w:r>
        <w:fldChar w:fldCharType="end"/>
      </w:r>
      <w:r>
        <w:t>,</w:t>
      </w:r>
    </w:p>
    <w:p w14:paraId="6A664F03" w14:textId="07670759" w:rsidR="006D6355" w:rsidRDefault="006D6355" w:rsidP="006D6355">
      <w:pPr>
        <w:pStyle w:val="MTDisplayEquation"/>
      </w:pPr>
      <w:r>
        <w:tab/>
      </w:r>
      <w:r w:rsidR="00452FB6">
        <w:rPr>
          <w:position w:val="-24"/>
        </w:rPr>
        <w:pict w14:anchorId="7219B903">
          <v:shape id="_x0000_i1365" type="#_x0000_t75" style="width:114.65pt;height:31.35pt">
            <v:imagedata r:id="rId372"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452FB6">
        <w:rPr>
          <w:position w:val="-30"/>
        </w:rPr>
        <w:pict w14:anchorId="0ED172D2">
          <v:shape id="_x0000_i1366" type="#_x0000_t75" style="width:242pt;height:36pt">
            <v:imagedata r:id="rId373"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452FB6">
        <w:rPr>
          <w:position w:val="-24"/>
        </w:rPr>
        <w:pict w14:anchorId="0AB5CE62">
          <v:shape id="_x0000_i1367" type="#_x0000_t75" style="width:86pt;height:31.35pt">
            <v:imagedata r:id="rId374" o:title=""/>
          </v:shape>
        </w:pict>
      </w:r>
      <w:r>
        <w:t xml:space="preserve"> .</w:t>
      </w:r>
    </w:p>
    <w:p w14:paraId="593589A2" w14:textId="6BD5FC82" w:rsidR="006D6355" w:rsidRDefault="006D6355" w:rsidP="006D6355">
      <w:r>
        <w:t xml:space="preserve">Here, </w:t>
      </w:r>
      <w:r w:rsidR="00452FB6">
        <w:rPr>
          <w:position w:val="-14"/>
        </w:rPr>
        <w:pict w14:anchorId="2E897DC5">
          <v:shape id="_x0000_i1368" type="#_x0000_t75" style="width:68pt;height:20pt">
            <v:imagedata r:id="rId375" o:title=""/>
          </v:shape>
        </w:pict>
      </w:r>
      <w:r>
        <w:t xml:space="preserve"> and </w:t>
      </w:r>
      <w:r w:rsidR="00452FB6">
        <w:rPr>
          <w:position w:val="-12"/>
        </w:rPr>
        <w:pict w14:anchorId="3A889E29">
          <v:shape id="_x0000_i1369" type="#_x0000_t75" style="width:70pt;height:18pt">
            <v:imagedata r:id="rId376" o:title=""/>
          </v:shape>
        </w:pict>
      </w:r>
      <w:r>
        <w:t xml:space="preserve">where </w:t>
      </w:r>
      <w:r w:rsidR="00452FB6">
        <w:rPr>
          <w:position w:val="-12"/>
        </w:rPr>
        <w:pict w14:anchorId="1B1B5975">
          <v:shape id="_x0000_i1370" type="#_x0000_t75" style="width:16pt;height:18pt">
            <v:imagedata r:id="rId377"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452FB6">
        <w:rPr>
          <w:position w:val="-12"/>
        </w:rPr>
        <w:pict w14:anchorId="4D00FFEB">
          <v:shape id="_x0000_i1371" type="#_x0000_t75" style="width:15.35pt;height:18pt">
            <v:imagedata r:id="rId378" o:title=""/>
          </v:shape>
        </w:pict>
      </w:r>
      <w:r>
        <w:t xml:space="preserve"> (</w:t>
      </w:r>
      <w:r w:rsidR="00452FB6">
        <w:rPr>
          <w:position w:val="-10"/>
        </w:rPr>
        <w:pict w14:anchorId="47906850">
          <v:shape id="_x0000_i1372" type="#_x0000_t75" style="width:46pt;height:16pt">
            <v:imagedata r:id="rId379" o:title=""/>
          </v:shape>
        </w:pict>
      </w:r>
      <w:r>
        <w:t xml:space="preserve">) and </w:t>
      </w:r>
      <w:r w:rsidR="00452FB6">
        <w:rPr>
          <w:position w:val="-12"/>
        </w:rPr>
        <w:pict w14:anchorId="29B6127E">
          <v:shape id="_x0000_i1373" type="#_x0000_t75" style="width:17.35pt;height:18pt">
            <v:imagedata r:id="rId380" o:title=""/>
          </v:shape>
        </w:pict>
      </w:r>
      <w:r>
        <w:t xml:space="preserve"> (</w:t>
      </w:r>
      <w:r w:rsidR="00452FB6">
        <w:rPr>
          <w:position w:val="-10"/>
        </w:rPr>
        <w:pict w14:anchorId="13DE4574">
          <v:shape id="_x0000_i1374" type="#_x0000_t75" style="width:56pt;height:16pt">
            <v:imagedata r:id="rId381" o:title=""/>
          </v:shape>
        </w:pict>
      </w:r>
      <w:r>
        <w:t xml:space="preserve">, </w:t>
      </w:r>
      <w:r w:rsidR="00452FB6">
        <w:rPr>
          <w:position w:val="-12"/>
        </w:rPr>
        <w:pict w14:anchorId="265F9CEB">
          <v:shape id="_x0000_i1375" type="#_x0000_t75" style="width:44pt;height:18pt">
            <v:imagedata r:id="rId382" o:title=""/>
          </v:shape>
        </w:pict>
      </w:r>
      <w:r>
        <w:t xml:space="preserve">) are related to Young’s moduli </w:t>
      </w:r>
      <w:r w:rsidR="00452FB6">
        <w:rPr>
          <w:position w:val="-12"/>
        </w:rPr>
        <w:pict w14:anchorId="575F0D1A">
          <v:shape id="_x0000_i1376" type="#_x0000_t75" style="width:15.35pt;height:18pt">
            <v:imagedata r:id="rId383" o:title=""/>
          </v:shape>
        </w:pict>
      </w:r>
      <w:r>
        <w:t xml:space="preserve">, shear moduli </w:t>
      </w:r>
      <w:r w:rsidR="00452FB6">
        <w:rPr>
          <w:position w:val="-12"/>
        </w:rPr>
        <w:pict w14:anchorId="11B43313">
          <v:shape id="_x0000_i1377" type="#_x0000_t75" style="width:19.35pt;height:18pt">
            <v:imagedata r:id="rId384" o:title=""/>
          </v:shape>
        </w:pict>
      </w:r>
      <w:r>
        <w:t xml:space="preserve"> and Poisson’s ratios </w:t>
      </w:r>
      <w:r w:rsidR="00452FB6">
        <w:rPr>
          <w:position w:val="-12"/>
        </w:rPr>
        <w:pict w14:anchorId="687BD3FD">
          <v:shape id="_x0000_i1378" type="#_x0000_t75" style="width:17.35pt;height:18pt">
            <v:imagedata r:id="rId385" o:title=""/>
          </v:shape>
        </w:pict>
      </w:r>
      <w:r>
        <w:t xml:space="preserve"> via</w:t>
      </w:r>
    </w:p>
    <w:p w14:paraId="75EDE53D" w14:textId="0F1DF175" w:rsidR="006D6355" w:rsidRDefault="006D6355" w:rsidP="006D6355">
      <w:pPr>
        <w:pStyle w:val="MTDisplayEquation"/>
      </w:pPr>
      <w:r>
        <w:lastRenderedPageBreak/>
        <w:tab/>
      </w:r>
      <w:r w:rsidR="00452FB6">
        <w:rPr>
          <w:position w:val="-124"/>
        </w:rPr>
        <w:pict w14:anchorId="18D4279C">
          <v:shape id="_x0000_i1379" type="#_x0000_t75" style="width:363.35pt;height:386pt">
            <v:imagedata r:id="rId386"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448" w:name="_Ref271791198"/>
      <w:bookmarkStart w:id="449" w:name="_Toc407974979"/>
      <w:r>
        <w:lastRenderedPageBreak/>
        <w:t>Holmes-Mow</w:t>
      </w:r>
      <w:bookmarkEnd w:id="446"/>
      <w:bookmarkEnd w:id="448"/>
      <w:bookmarkEnd w:id="449"/>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hyperlink w:anchor="_ENREF_28" w:tooltip="Holmes, 1990 #41" w:history="1">
        <w:r w:rsidR="00711A1D">
          <w:rPr>
            <w:noProof/>
          </w:rPr>
          <w:t>28</w:t>
        </w:r>
      </w:hyperlink>
      <w:r w:rsidR="00031F52">
        <w:rPr>
          <w:noProof/>
        </w:rPr>
        <w:t xml:space="preserve">, </w:t>
      </w:r>
      <w:hyperlink w:anchor="_ENREF_29" w:tooltip="Ateshian, 1997 #40" w:history="1">
        <w:r w:rsidR="00711A1D">
          <w:rPr>
            <w:noProof/>
          </w:rPr>
          <w:t>29</w:t>
        </w:r>
      </w:hyperlink>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hyperlink w:anchor="_ENREF_30" w:tooltip="Iatridis, 1998 #42" w:history="1">
        <w:r w:rsidR="00711A1D">
          <w:rPr>
            <w:noProof/>
          </w:rPr>
          <w:t>30</w:t>
        </w:r>
      </w:hyperlink>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37AF535D" w14:textId="667C3C9E" w:rsidR="006A0BC1" w:rsidRDefault="006A0BC1" w:rsidP="006A0BC1">
      <w:pPr>
        <w:pStyle w:val="MTDisplayEquation"/>
      </w:pPr>
      <w:r>
        <w:tab/>
      </w:r>
      <w:r w:rsidR="00452FB6">
        <w:rPr>
          <w:position w:val="-24"/>
        </w:rPr>
        <w:pict w14:anchorId="6473E470">
          <v:shape id="_x0000_i1380" type="#_x0000_t75" style="width:123.35pt;height:31.35pt">
            <v:imagedata r:id="rId387" o:title=""/>
          </v:shape>
        </w:pict>
      </w:r>
      <w:r>
        <w:t>,</w:t>
      </w:r>
    </w:p>
    <w:p w14:paraId="5C1DFA10" w14:textId="0D98E2A4" w:rsidR="006A0BC1" w:rsidRPr="00050F11" w:rsidRDefault="006A0BC1" w:rsidP="006A0BC1">
      <w:r>
        <w:t xml:space="preserve">where </w:t>
      </w:r>
      <w:r w:rsidR="00452FB6">
        <w:rPr>
          <w:position w:val="-12"/>
        </w:rPr>
        <w:pict w14:anchorId="78E5378D">
          <v:shape id="_x0000_i1381" type="#_x0000_t75" style="width:11.35pt;height:18pt">
            <v:imagedata r:id="rId388" o:title=""/>
          </v:shape>
        </w:pict>
      </w:r>
      <w:r w:rsidR="00A62945">
        <w:t xml:space="preserve"> </w:t>
      </w:r>
      <w:r>
        <w:t xml:space="preserve">and </w:t>
      </w:r>
      <w:r w:rsidR="00452FB6">
        <w:rPr>
          <w:position w:val="-12"/>
        </w:rPr>
        <w:pict w14:anchorId="00AA763B">
          <v:shape id="_x0000_i1382" type="#_x0000_t75" style="width:12pt;height:18pt">
            <v:imagedata r:id="rId389"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452FB6">
        <w:rPr>
          <w:position w:val="-62"/>
        </w:rPr>
        <w:pict w14:anchorId="73587175">
          <v:shape id="_x0000_i1383" type="#_x0000_t75" style="width:278pt;height:68pt">
            <v:imagedata r:id="rId390" o:title=""/>
          </v:shape>
        </w:pict>
      </w:r>
      <w:r>
        <w:t>,</w:t>
      </w:r>
    </w:p>
    <w:p w14:paraId="3204B8B9" w14:textId="4420401D" w:rsidR="006A0BC1" w:rsidRDefault="006A0BC1" w:rsidP="006A0BC1">
      <w:r>
        <w:t xml:space="preserve">and </w:t>
      </w:r>
      <w:r w:rsidR="00452FB6">
        <w:rPr>
          <w:position w:val="-6"/>
        </w:rPr>
        <w:pict w14:anchorId="5416ED89">
          <v:shape id="_x0000_i1384" type="#_x0000_t75" style="width:11.35pt;height:14pt">
            <v:imagedata r:id="rId391" o:title=""/>
          </v:shape>
        </w:pict>
      </w:r>
      <w:r w:rsidR="00A62945">
        <w:t xml:space="preserve"> </w:t>
      </w:r>
      <w:r>
        <w:t xml:space="preserve">and </w:t>
      </w:r>
      <w:r w:rsidR="00452FB6">
        <w:rPr>
          <w:position w:val="-10"/>
        </w:rPr>
        <w:pict w14:anchorId="5B437E99">
          <v:shape id="_x0000_i1385" type="#_x0000_t75" style="width:12pt;height:13.35pt">
            <v:imagedata r:id="rId392"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452FB6">
        <w:rPr>
          <w:position w:val="-66"/>
        </w:rPr>
        <w:pict w14:anchorId="2DA1FA34">
          <v:shape id="_x0000_i1386" type="#_x0000_t75" style="width:92pt;height:1in">
            <v:imagedata r:id="rId393"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450" w:name="_Toc407974980"/>
      <w:r>
        <w:lastRenderedPageBreak/>
        <w:t>Isotropic Elastic</w:t>
      </w:r>
      <w:bookmarkEnd w:id="450"/>
    </w:p>
    <w:p w14:paraId="3590C1A3" w14:textId="77777777" w:rsidR="006A0BC1" w:rsidRDefault="006A0BC1" w:rsidP="006A0BC1">
      <w:r>
        <w:t xml:space="preserve">The material type for isotropic elasticity is </w:t>
      </w:r>
      <w:r>
        <w:rPr>
          <w:i/>
        </w:rPr>
        <w:t>isotropic elastic</w:t>
      </w:r>
      <w:r>
        <w:rPr>
          <w:rStyle w:val="FootnoteReference"/>
        </w:rPr>
        <w:footnoteReference w:id="7"/>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452FB6" w:rsidP="006A0BC1">
      <w:pPr>
        <w:jc w:val="center"/>
      </w:pPr>
      <w:r>
        <w:rPr>
          <w:position w:val="-24"/>
        </w:rPr>
        <w:pict w14:anchorId="15ACF877">
          <v:shape id="_x0000_i1387" type="#_x0000_t75" style="width:118pt;height:31.35pt">
            <v:imagedata r:id="rId394"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452FB6">
        <w:rPr>
          <w:position w:val="-6"/>
        </w:rPr>
        <w:pict w14:anchorId="68D1DC2E">
          <v:shape id="_x0000_i1388" type="#_x0000_t75" style="width:11.35pt;height:14pt">
            <v:imagedata r:id="rId395" o:title=""/>
          </v:shape>
        </w:pict>
      </w:r>
      <w:r>
        <w:t xml:space="preserve">and </w:t>
      </w:r>
      <w:r w:rsidR="00452FB6">
        <w:rPr>
          <w:position w:val="-10"/>
        </w:rPr>
        <w:pict w14:anchorId="22911B12">
          <v:shape id="_x0000_i1389" type="#_x0000_t75" style="width:12pt;height:13.35pt">
            <v:imagedata r:id="rId396" o:title=""/>
          </v:shape>
        </w:pict>
      </w:r>
      <w:r>
        <w:t xml:space="preserve">are the Lamé parameters, which are related to the more familiar Young’s modulus </w:t>
      </w:r>
      <w:r>
        <w:rPr>
          <w:i/>
        </w:rPr>
        <w:t xml:space="preserve">E </w:t>
      </w:r>
      <w:r>
        <w:t xml:space="preserve">and Poisson’s ratio </w:t>
      </w:r>
      <w:r w:rsidR="00452FB6">
        <w:rPr>
          <w:position w:val="-6"/>
        </w:rPr>
        <w:pict w14:anchorId="416829C2">
          <v:shape id="_x0000_i1390" type="#_x0000_t75" style="width:10pt;height:11.35pt">
            <v:imagedata r:id="rId397" o:title=""/>
          </v:shape>
        </w:pict>
      </w:r>
      <w:r>
        <w:t>as follows:</w:t>
      </w:r>
    </w:p>
    <w:p w14:paraId="31B5DCEE" w14:textId="3A7C86D8" w:rsidR="006A0BC1" w:rsidRDefault="00452FB6" w:rsidP="006A0BC1">
      <w:pPr>
        <w:jc w:val="center"/>
      </w:pPr>
      <w:r>
        <w:rPr>
          <w:position w:val="-32"/>
        </w:rPr>
        <w:pict w14:anchorId="7ABFD714">
          <v:shape id="_x0000_i1391" type="#_x0000_t75" style="width:172pt;height:35.35pt">
            <v:imagedata r:id="rId398"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452FB6" w:rsidP="006A0BC1">
      <w:pPr>
        <w:jc w:val="center"/>
      </w:pPr>
      <w:r>
        <w:rPr>
          <w:position w:val="-24"/>
        </w:rPr>
        <w:pict w14:anchorId="6808DEE5">
          <v:shape id="_x0000_i1392" type="#_x0000_t75" style="width:138pt;height:31.35pt">
            <v:imagedata r:id="rId399"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451" w:name="_Toc407974981"/>
      <w:r>
        <w:lastRenderedPageBreak/>
        <w:t>Orthotropic</w:t>
      </w:r>
      <w:r w:rsidR="00D51B77">
        <w:t xml:space="preserve"> Elastic</w:t>
      </w:r>
      <w:bookmarkEnd w:id="45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452FB6">
        <w:rPr>
          <w:position w:val="-212"/>
        </w:rPr>
        <w:pict w14:anchorId="72D3BEBA">
          <v:shape id="_x0000_i1393" type="#_x0000_t75" style="width:328pt;height:119.35pt">
            <v:imagedata r:id="rId400"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53809B98" w14:textId="77777777" w:rsidR="00A003AC" w:rsidRPr="0097532C" w:rsidRDefault="00A003AC" w:rsidP="00A003AC">
      <w:pPr>
        <w:rPr>
          <w:ins w:id="452" w:author="Gerard" w:date="2015-01-19T18:20:00Z"/>
        </w:rPr>
      </w:pPr>
      <w:ins w:id="453" w:author="Gerard" w:date="2015-01-19T18:20:00Z">
        <w:r>
          <w:br w:type="page"/>
        </w:r>
      </w:ins>
    </w:p>
    <w:p w14:paraId="07DE07F7" w14:textId="07877375" w:rsidR="00A003AC" w:rsidRPr="0097532C" w:rsidRDefault="00A003AC" w:rsidP="00A003AC">
      <w:pPr>
        <w:pStyle w:val="Heading4"/>
        <w:rPr>
          <w:ins w:id="454" w:author="Gerard" w:date="2015-01-19T18:20:00Z"/>
        </w:rPr>
      </w:pPr>
      <w:ins w:id="455" w:author="Gerard" w:date="2015-01-19T18:20:00Z">
        <w:r>
          <w:lastRenderedPageBreak/>
          <w:t>Osmotic Pressure from Virial Expansion</w:t>
        </w:r>
      </w:ins>
    </w:p>
    <w:p w14:paraId="6BE437DD" w14:textId="469E619B" w:rsidR="00A003AC" w:rsidRDefault="00A003AC" w:rsidP="00A003AC">
      <w:pPr>
        <w:rPr>
          <w:ins w:id="456" w:author="Gerard" w:date="2015-01-19T18:20:00Z"/>
        </w:rPr>
      </w:pPr>
      <w:ins w:id="457" w:author="Gerard" w:date="2015-01-19T18:20:00Z">
        <w:r>
          <w:t>The material type for osmotic pressure from virial expansion is “</w:t>
        </w:r>
        <w:r>
          <w:rPr>
            <w:i/>
          </w:rPr>
          <w:t>osmotic virial expansion</w:t>
        </w:r>
        <w:r>
          <w:t>”. The following material parameters need to be defined:</w:t>
        </w:r>
      </w:ins>
    </w:p>
    <w:p w14:paraId="2D400EC6" w14:textId="77777777" w:rsidR="00A003AC" w:rsidRDefault="00A003AC" w:rsidP="00A003AC">
      <w:pPr>
        <w:rPr>
          <w:ins w:id="458" w:author="Gerard" w:date="2015-01-19T18: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459" w:author="Gerard" w:date="2015-01-19T1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141"/>
        <w:gridCol w:w="7247"/>
        <w:gridCol w:w="1188"/>
        <w:tblGridChange w:id="460">
          <w:tblGrid>
            <w:gridCol w:w="1141"/>
            <w:gridCol w:w="7618"/>
            <w:gridCol w:w="79"/>
            <w:gridCol w:w="738"/>
          </w:tblGrid>
        </w:tblGridChange>
      </w:tblGrid>
      <w:tr w:rsidR="00A003AC" w14:paraId="4E321AFB" w14:textId="77777777" w:rsidTr="00154087">
        <w:trPr>
          <w:ins w:id="461" w:author="Gerard" w:date="2015-01-19T18:20:00Z"/>
        </w:trPr>
        <w:tc>
          <w:tcPr>
            <w:tcW w:w="1141" w:type="dxa"/>
            <w:shd w:val="clear" w:color="auto" w:fill="auto"/>
            <w:tcPrChange w:id="462" w:author="Gerard" w:date="2015-01-19T19:28:00Z">
              <w:tcPr>
                <w:tcW w:w="0" w:type="auto"/>
                <w:shd w:val="clear" w:color="auto" w:fill="auto"/>
              </w:tcPr>
            </w:tcPrChange>
          </w:tcPr>
          <w:p w14:paraId="0D839494" w14:textId="0EF22971" w:rsidR="00A003AC" w:rsidRDefault="00A003AC" w:rsidP="00452FB6">
            <w:pPr>
              <w:pStyle w:val="code"/>
              <w:rPr>
                <w:ins w:id="463" w:author="Gerard" w:date="2015-01-19T18:20:00Z"/>
              </w:rPr>
            </w:pPr>
            <w:ins w:id="464" w:author="Gerard" w:date="2015-01-19T18:20:00Z">
              <w:r>
                <w:t>&lt;phiw0&gt;</w:t>
              </w:r>
            </w:ins>
          </w:p>
        </w:tc>
        <w:tc>
          <w:tcPr>
            <w:tcW w:w="7247" w:type="dxa"/>
            <w:shd w:val="clear" w:color="auto" w:fill="auto"/>
            <w:tcPrChange w:id="465" w:author="Gerard" w:date="2015-01-19T19:28:00Z">
              <w:tcPr>
                <w:tcW w:w="0" w:type="auto"/>
                <w:shd w:val="clear" w:color="auto" w:fill="auto"/>
              </w:tcPr>
            </w:tcPrChange>
          </w:tcPr>
          <w:p w14:paraId="0BE7B2A8" w14:textId="11161A1F" w:rsidR="00A003AC" w:rsidRDefault="00154087" w:rsidP="00A003AC">
            <w:pPr>
              <w:rPr>
                <w:ins w:id="466" w:author="Gerard" w:date="2015-01-19T18:20:00Z"/>
              </w:rPr>
            </w:pPr>
            <w:ins w:id="467" w:author="Gerard" w:date="2015-01-19T19:28:00Z">
              <w:r>
                <w:t>F</w:t>
              </w:r>
            </w:ins>
            <w:ins w:id="468" w:author="Gerard" w:date="2015-01-19T18:21:00Z">
              <w:r w:rsidR="00A003AC">
                <w:t>luid</w:t>
              </w:r>
            </w:ins>
            <w:ins w:id="469" w:author="Gerard" w:date="2015-01-19T18:20:00Z">
              <w:r w:rsidR="00A003AC">
                <w:t xml:space="preserve"> volume fraction in reference (strain-free) configuration, </w:t>
              </w:r>
            </w:ins>
            <w:ins w:id="470" w:author="Gerard" w:date="2015-01-19T18:21:00Z">
              <w:r w:rsidR="00A003AC" w:rsidRPr="00A003AC">
                <w:rPr>
                  <w:position w:val="-12"/>
                  <w:rPrChange w:id="471" w:author="Gerard" w:date="2015-01-19T18:21:00Z">
                    <w:rPr>
                      <w:position w:val="-10"/>
                    </w:rPr>
                  </w:rPrChange>
                </w:rPr>
                <w:object w:dxaOrig="320" w:dyaOrig="400" w14:anchorId="7E51EB74">
                  <v:shape id="_x0000_i2172" type="#_x0000_t75" style="width:16pt;height:20pt" o:ole="">
                    <v:imagedata r:id="rId401" o:title=""/>
                  </v:shape>
                  <o:OLEObject Type="Embed" ProgID="Equation.DSMT4" ShapeID="_x0000_i2172" DrawAspect="Content" ObjectID="_1357057377" r:id="rId402"/>
                </w:object>
              </w:r>
              <w:r w:rsidR="00A003AC">
                <w:t xml:space="preserve"> </w:t>
              </w:r>
            </w:ins>
          </w:p>
        </w:tc>
        <w:tc>
          <w:tcPr>
            <w:tcW w:w="1188" w:type="dxa"/>
            <w:tcPrChange w:id="472" w:author="Gerard" w:date="2015-01-19T19:28:00Z">
              <w:tcPr>
                <w:tcW w:w="0" w:type="auto"/>
                <w:gridSpan w:val="2"/>
              </w:tcPr>
            </w:tcPrChange>
          </w:tcPr>
          <w:p w14:paraId="52BD960C" w14:textId="77777777" w:rsidR="00A003AC" w:rsidRDefault="00A003AC" w:rsidP="00452FB6">
            <w:pPr>
              <w:rPr>
                <w:ins w:id="473" w:author="Gerard" w:date="2015-01-19T18:20:00Z"/>
              </w:rPr>
            </w:pPr>
            <w:ins w:id="474" w:author="Gerard" w:date="2015-01-19T18:20:00Z">
              <w:r>
                <w:t>[ ]</w:t>
              </w:r>
            </w:ins>
          </w:p>
        </w:tc>
      </w:tr>
      <w:tr w:rsidR="00A003AC" w14:paraId="5C72A6B0" w14:textId="77777777" w:rsidTr="00154087">
        <w:trPr>
          <w:ins w:id="475" w:author="Gerard" w:date="2015-01-19T18:20:00Z"/>
        </w:trPr>
        <w:tc>
          <w:tcPr>
            <w:tcW w:w="1141" w:type="dxa"/>
            <w:shd w:val="clear" w:color="auto" w:fill="auto"/>
            <w:tcPrChange w:id="476" w:author="Gerard" w:date="2015-01-19T19:28:00Z">
              <w:tcPr>
                <w:tcW w:w="0" w:type="auto"/>
                <w:shd w:val="clear" w:color="auto" w:fill="auto"/>
              </w:tcPr>
            </w:tcPrChange>
          </w:tcPr>
          <w:p w14:paraId="7341FA1A" w14:textId="77777777" w:rsidR="00A003AC" w:rsidRDefault="00A003AC" w:rsidP="00452FB6">
            <w:pPr>
              <w:pStyle w:val="code"/>
              <w:rPr>
                <w:ins w:id="477" w:author="Gerard" w:date="2015-01-19T18:20:00Z"/>
              </w:rPr>
            </w:pPr>
            <w:ins w:id="478" w:author="Gerard" w:date="2015-01-19T18:20:00Z">
              <w:r>
                <w:t>&lt;cr&gt;</w:t>
              </w:r>
            </w:ins>
          </w:p>
        </w:tc>
        <w:tc>
          <w:tcPr>
            <w:tcW w:w="7247" w:type="dxa"/>
            <w:shd w:val="clear" w:color="auto" w:fill="auto"/>
            <w:tcPrChange w:id="479" w:author="Gerard" w:date="2015-01-19T19:28:00Z">
              <w:tcPr>
                <w:tcW w:w="0" w:type="auto"/>
                <w:shd w:val="clear" w:color="auto" w:fill="auto"/>
              </w:tcPr>
            </w:tcPrChange>
          </w:tcPr>
          <w:p w14:paraId="4524BF5E" w14:textId="6995057B" w:rsidR="00A003AC" w:rsidRDefault="00A003AC" w:rsidP="00A003AC">
            <w:pPr>
              <w:rPr>
                <w:ins w:id="480" w:author="Gerard" w:date="2015-01-19T18:20:00Z"/>
              </w:rPr>
            </w:pPr>
            <w:ins w:id="481" w:author="Gerard" w:date="2015-01-19T18:22:00Z">
              <w:r>
                <w:t>Concentration of interstitial</w:t>
              </w:r>
            </w:ins>
            <w:ins w:id="482" w:author="Gerard" w:date="2015-01-19T18:20:00Z">
              <w:r>
                <w:t xml:space="preserve"> solute </w:t>
              </w:r>
            </w:ins>
            <w:ins w:id="483" w:author="Gerard" w:date="2015-01-19T18:22:00Z">
              <w:r>
                <w:t xml:space="preserve">causing the osmotic pressure </w:t>
              </w:r>
            </w:ins>
            <w:ins w:id="484" w:author="Gerard" w:date="2015-01-19T18:20:00Z">
              <w:r>
                <w:t xml:space="preserve">(moles per volume of the </w:t>
              </w:r>
            </w:ins>
            <w:ins w:id="485" w:author="Gerard" w:date="2015-01-19T18:22:00Z">
              <w:r>
                <w:t xml:space="preserve">mixture </w:t>
              </w:r>
            </w:ins>
            <w:ins w:id="486" w:author="Gerard" w:date="2015-01-19T18:20:00Z">
              <w:r>
                <w:t xml:space="preserve">in the reference configuration), </w:t>
              </w:r>
            </w:ins>
            <w:ins w:id="487" w:author="Gerard" w:date="2015-01-19T18:22:00Z">
              <w:r w:rsidRPr="00A003AC">
                <w:rPr>
                  <w:position w:val="-12"/>
                  <w:rPrChange w:id="488" w:author="Gerard" w:date="2015-01-19T18:22:00Z">
                    <w:rPr>
                      <w:position w:val="-4"/>
                    </w:rPr>
                  </w:rPrChange>
                </w:rPr>
                <w:object w:dxaOrig="240" w:dyaOrig="380" w14:anchorId="2BCA6F1E">
                  <v:shape id="_x0000_i2175" type="#_x0000_t75" style="width:12pt;height:19.35pt" o:ole="">
                    <v:imagedata r:id="rId403" o:title=""/>
                  </v:shape>
                  <o:OLEObject Type="Embed" ProgID="Equation.DSMT4" ShapeID="_x0000_i2175" DrawAspect="Content" ObjectID="_1357057378" r:id="rId404"/>
                </w:object>
              </w:r>
              <w:r>
                <w:t xml:space="preserve"> </w:t>
              </w:r>
            </w:ins>
            <w:ins w:id="489" w:author="Gerard" w:date="2015-01-19T18:20:00Z">
              <w:r>
                <w:t xml:space="preserve"> </w:t>
              </w:r>
            </w:ins>
          </w:p>
        </w:tc>
        <w:tc>
          <w:tcPr>
            <w:tcW w:w="1188" w:type="dxa"/>
            <w:tcPrChange w:id="490" w:author="Gerard" w:date="2015-01-19T19:28:00Z">
              <w:tcPr>
                <w:tcW w:w="0" w:type="auto"/>
                <w:gridSpan w:val="2"/>
              </w:tcPr>
            </w:tcPrChange>
          </w:tcPr>
          <w:p w14:paraId="2DCE3FCF" w14:textId="77777777" w:rsidR="00A003AC" w:rsidRDefault="00A003AC" w:rsidP="00452FB6">
            <w:pPr>
              <w:rPr>
                <w:ins w:id="491" w:author="Gerard" w:date="2015-01-19T18:20:00Z"/>
              </w:rPr>
            </w:pPr>
            <w:ins w:id="492" w:author="Gerard" w:date="2015-01-19T18:20:00Z">
              <w:r>
                <w:t>[</w:t>
              </w:r>
              <w:r w:rsidRPr="008C20E4">
                <w:rPr>
                  <w:b/>
                </w:rPr>
                <w:t>n</w:t>
              </w:r>
              <w:r>
                <w:t>/</w:t>
              </w:r>
              <w:r w:rsidRPr="008C20E4">
                <w:rPr>
                  <w:b/>
                </w:rPr>
                <w:t>L</w:t>
              </w:r>
              <w:r w:rsidRPr="008C20E4">
                <w:rPr>
                  <w:vertAlign w:val="superscript"/>
                </w:rPr>
                <w:t>3</w:t>
              </w:r>
              <w:r>
                <w:t>]</w:t>
              </w:r>
            </w:ins>
          </w:p>
        </w:tc>
      </w:tr>
      <w:tr w:rsidR="00A003AC" w14:paraId="0903AD2F" w14:textId="77777777" w:rsidTr="00154087">
        <w:trPr>
          <w:ins w:id="493" w:author="Gerard" w:date="2015-01-19T18:20:00Z"/>
        </w:trPr>
        <w:tc>
          <w:tcPr>
            <w:tcW w:w="1141" w:type="dxa"/>
            <w:shd w:val="clear" w:color="auto" w:fill="auto"/>
            <w:tcPrChange w:id="494" w:author="Gerard" w:date="2015-01-19T19:28:00Z">
              <w:tcPr>
                <w:tcW w:w="0" w:type="auto"/>
                <w:shd w:val="clear" w:color="auto" w:fill="auto"/>
              </w:tcPr>
            </w:tcPrChange>
          </w:tcPr>
          <w:p w14:paraId="35719A82" w14:textId="26A6F67E" w:rsidR="00A003AC" w:rsidRDefault="00A003AC" w:rsidP="00A003AC">
            <w:pPr>
              <w:pStyle w:val="code"/>
              <w:rPr>
                <w:ins w:id="495" w:author="Gerard" w:date="2015-01-19T18:20:00Z"/>
              </w:rPr>
            </w:pPr>
            <w:ins w:id="496" w:author="Gerard" w:date="2015-01-19T18:20:00Z">
              <w:r>
                <w:t>&lt;c</w:t>
              </w:r>
            </w:ins>
            <w:ins w:id="497" w:author="Gerard" w:date="2015-01-19T18:22:00Z">
              <w:r>
                <w:t>1</w:t>
              </w:r>
            </w:ins>
            <w:ins w:id="498" w:author="Gerard" w:date="2015-01-19T18:20:00Z">
              <w:r>
                <w:t>&gt;</w:t>
              </w:r>
            </w:ins>
          </w:p>
        </w:tc>
        <w:tc>
          <w:tcPr>
            <w:tcW w:w="7247" w:type="dxa"/>
            <w:shd w:val="clear" w:color="auto" w:fill="auto"/>
            <w:tcPrChange w:id="499" w:author="Gerard" w:date="2015-01-19T19:28:00Z">
              <w:tcPr>
                <w:tcW w:w="0" w:type="auto"/>
                <w:shd w:val="clear" w:color="auto" w:fill="auto"/>
              </w:tcPr>
            </w:tcPrChange>
          </w:tcPr>
          <w:p w14:paraId="62414EA2" w14:textId="06DBBFEC" w:rsidR="00A003AC" w:rsidRDefault="00A003AC" w:rsidP="00A003AC">
            <w:pPr>
              <w:rPr>
                <w:ins w:id="500" w:author="Gerard" w:date="2015-01-19T18:20:00Z"/>
              </w:rPr>
            </w:pPr>
            <w:ins w:id="501" w:author="Gerard" w:date="2015-01-19T18:22:00Z">
              <w:r>
                <w:t>First virial coefficient</w:t>
              </w:r>
            </w:ins>
            <w:ins w:id="502" w:author="Gerard" w:date="2015-01-19T18:23:00Z">
              <w:r>
                <w:t xml:space="preserve"> </w:t>
              </w:r>
              <w:r w:rsidRPr="00A003AC">
                <w:rPr>
                  <w:position w:val="-12"/>
                  <w:rPrChange w:id="503" w:author="Gerard" w:date="2015-01-19T18:23:00Z">
                    <w:rPr>
                      <w:position w:val="-4"/>
                    </w:rPr>
                  </w:rPrChange>
                </w:rPr>
                <w:object w:dxaOrig="220" w:dyaOrig="380" w14:anchorId="1ADC0C97">
                  <v:shape id="_x0000_i2178" type="#_x0000_t75" style="width:11.35pt;height:19.35pt" o:ole="">
                    <v:imagedata r:id="rId405" o:title=""/>
                  </v:shape>
                  <o:OLEObject Type="Embed" ProgID="Equation.DSMT4" ShapeID="_x0000_i2178" DrawAspect="Content" ObjectID="_1357057379" r:id="rId406"/>
                </w:object>
              </w:r>
              <w:r>
                <w:t xml:space="preserve"> </w:t>
              </w:r>
            </w:ins>
          </w:p>
        </w:tc>
        <w:tc>
          <w:tcPr>
            <w:tcW w:w="1188" w:type="dxa"/>
            <w:tcPrChange w:id="504" w:author="Gerard" w:date="2015-01-19T19:28:00Z">
              <w:tcPr>
                <w:tcW w:w="0" w:type="auto"/>
                <w:gridSpan w:val="2"/>
              </w:tcPr>
            </w:tcPrChange>
          </w:tcPr>
          <w:p w14:paraId="7E727BC8" w14:textId="46A3D57C" w:rsidR="00A003AC" w:rsidRDefault="00A003AC" w:rsidP="00A003AC">
            <w:pPr>
              <w:rPr>
                <w:ins w:id="505" w:author="Gerard" w:date="2015-01-19T18:20:00Z"/>
              </w:rPr>
            </w:pPr>
            <w:ins w:id="506" w:author="Gerard" w:date="2015-01-19T18:20:00Z">
              <w:r>
                <w:t>[</w:t>
              </w:r>
            </w:ins>
            <w:ins w:id="507" w:author="Gerard" w:date="2015-01-19T18:25:00Z">
              <w:r>
                <w:rPr>
                  <w:b/>
                </w:rPr>
                <w:t>F</w:t>
              </w:r>
            </w:ins>
            <w:ins w:id="508" w:author="Gerard" w:date="2015-01-19T18:27:00Z">
              <w:r>
                <w:rPr>
                  <w:b/>
                </w:rPr>
                <w:sym w:font="Symbol" w:char="F0D7"/>
              </w:r>
            </w:ins>
            <w:ins w:id="509" w:author="Gerard" w:date="2015-01-19T18:20:00Z">
              <w:r w:rsidRPr="002A36CF">
                <w:rPr>
                  <w:b/>
                </w:rPr>
                <w:t>L</w:t>
              </w:r>
            </w:ins>
            <w:ins w:id="510" w:author="Gerard" w:date="2015-01-19T18:25:00Z">
              <w:r w:rsidRPr="00A003AC">
                <w:rPr>
                  <w:rPrChange w:id="511" w:author="Gerard" w:date="2015-01-19T18:25:00Z">
                    <w:rPr>
                      <w:vertAlign w:val="superscript"/>
                    </w:rPr>
                  </w:rPrChange>
                </w:rPr>
                <w:t>/</w:t>
              </w:r>
              <w:r w:rsidRPr="00A003AC">
                <w:rPr>
                  <w:b/>
                  <w:rPrChange w:id="512" w:author="Gerard" w:date="2015-01-19T18:27:00Z">
                    <w:rPr>
                      <w:vertAlign w:val="superscript"/>
                    </w:rPr>
                  </w:rPrChange>
                </w:rPr>
                <w:t>n</w:t>
              </w:r>
            </w:ins>
            <w:ins w:id="513" w:author="Gerard" w:date="2015-01-19T18:20:00Z">
              <w:r>
                <w:t>]</w:t>
              </w:r>
            </w:ins>
          </w:p>
        </w:tc>
      </w:tr>
      <w:tr w:rsidR="00A003AC" w14:paraId="436520E8" w14:textId="77777777" w:rsidTr="00154087">
        <w:tblPrEx>
          <w:tblPrExChange w:id="514" w:author="Gerard" w:date="2015-01-19T19:28:00Z">
            <w:tblPrEx>
              <w:tblLayout w:type="fixed"/>
            </w:tblPrEx>
          </w:tblPrExChange>
        </w:tblPrEx>
        <w:trPr>
          <w:ins w:id="515" w:author="Gerard" w:date="2015-01-19T18:26:00Z"/>
        </w:trPr>
        <w:tc>
          <w:tcPr>
            <w:tcW w:w="1141" w:type="dxa"/>
            <w:shd w:val="clear" w:color="auto" w:fill="auto"/>
            <w:tcPrChange w:id="516" w:author="Gerard" w:date="2015-01-19T19:28:00Z">
              <w:tcPr>
                <w:tcW w:w="1141" w:type="dxa"/>
                <w:shd w:val="clear" w:color="auto" w:fill="auto"/>
              </w:tcPr>
            </w:tcPrChange>
          </w:tcPr>
          <w:p w14:paraId="6BB5AA63" w14:textId="0CFFB546" w:rsidR="00A003AC" w:rsidRDefault="00A003AC" w:rsidP="00A003AC">
            <w:pPr>
              <w:pStyle w:val="code"/>
              <w:rPr>
                <w:ins w:id="517" w:author="Gerard" w:date="2015-01-19T18:26:00Z"/>
              </w:rPr>
            </w:pPr>
            <w:ins w:id="518" w:author="Gerard" w:date="2015-01-19T18:26:00Z">
              <w:r>
                <w:t>&lt;c2&gt;</w:t>
              </w:r>
            </w:ins>
          </w:p>
        </w:tc>
        <w:tc>
          <w:tcPr>
            <w:tcW w:w="7247" w:type="dxa"/>
            <w:shd w:val="clear" w:color="auto" w:fill="auto"/>
            <w:tcPrChange w:id="519" w:author="Gerard" w:date="2015-01-19T19:28:00Z">
              <w:tcPr>
                <w:tcW w:w="7697" w:type="dxa"/>
                <w:gridSpan w:val="2"/>
                <w:shd w:val="clear" w:color="auto" w:fill="auto"/>
              </w:tcPr>
            </w:tcPrChange>
          </w:tcPr>
          <w:p w14:paraId="33568822" w14:textId="1FF2854C" w:rsidR="00A003AC" w:rsidRDefault="00A003AC" w:rsidP="00A003AC">
            <w:pPr>
              <w:rPr>
                <w:ins w:id="520" w:author="Gerard" w:date="2015-01-19T18:26:00Z"/>
              </w:rPr>
            </w:pPr>
            <w:ins w:id="521" w:author="Gerard" w:date="2015-01-19T18:26:00Z">
              <w:r>
                <w:t xml:space="preserve">Second virial coefficient </w:t>
              </w:r>
              <w:r w:rsidRPr="00A003AC">
                <w:rPr>
                  <w:position w:val="-12"/>
                  <w:rPrChange w:id="522" w:author="Gerard" w:date="2015-01-19T18:26:00Z">
                    <w:rPr>
                      <w:position w:val="-4"/>
                    </w:rPr>
                  </w:rPrChange>
                </w:rPr>
                <w:object w:dxaOrig="260" w:dyaOrig="380" w14:anchorId="672F62E9">
                  <v:shape id="_x0000_i2181" type="#_x0000_t75" style="width:13.35pt;height:19.35pt" o:ole="">
                    <v:imagedata r:id="rId407" o:title=""/>
                  </v:shape>
                  <o:OLEObject Type="Embed" ProgID="Equation.DSMT4" ShapeID="_x0000_i2181" DrawAspect="Content" ObjectID="_1357057380" r:id="rId408"/>
                </w:object>
              </w:r>
              <w:r>
                <w:t xml:space="preserve"> </w:t>
              </w:r>
            </w:ins>
          </w:p>
        </w:tc>
        <w:tc>
          <w:tcPr>
            <w:tcW w:w="1188" w:type="dxa"/>
            <w:tcPrChange w:id="523" w:author="Gerard" w:date="2015-01-19T19:28:00Z">
              <w:tcPr>
                <w:tcW w:w="738" w:type="dxa"/>
              </w:tcPr>
            </w:tcPrChange>
          </w:tcPr>
          <w:p w14:paraId="19B1570C" w14:textId="6B1E2826" w:rsidR="00A003AC" w:rsidRPr="00A003AC" w:rsidRDefault="00A003AC" w:rsidP="00A003AC">
            <w:pPr>
              <w:rPr>
                <w:ins w:id="524" w:author="Gerard" w:date="2015-01-19T18:26:00Z"/>
              </w:rPr>
            </w:pPr>
            <w:ins w:id="525" w:author="Gerard" w:date="2015-01-19T18:27:00Z">
              <w:r>
                <w:t>[</w:t>
              </w:r>
              <w:r>
                <w:rPr>
                  <w:b/>
                </w:rPr>
                <w:t>F</w:t>
              </w:r>
              <w:r>
                <w:rPr>
                  <w:b/>
                </w:rPr>
                <w:sym w:font="Symbol" w:char="F0D7"/>
              </w:r>
              <w:r w:rsidRPr="002A36CF">
                <w:rPr>
                  <w:b/>
                </w:rPr>
                <w:t>L</w:t>
              </w:r>
              <w:r w:rsidRPr="00A003AC">
                <w:rPr>
                  <w:vertAlign w:val="superscript"/>
                  <w:rPrChange w:id="526" w:author="Gerard" w:date="2015-01-19T18:28:00Z">
                    <w:rPr>
                      <w:b/>
                    </w:rPr>
                  </w:rPrChange>
                </w:rPr>
                <w:t>4</w:t>
              </w:r>
              <w:r w:rsidRPr="008523BC">
                <w:t>/</w:t>
              </w:r>
              <w:r w:rsidRPr="008523BC">
                <w:rPr>
                  <w:b/>
                </w:rPr>
                <w:t>n</w:t>
              </w:r>
              <w:r w:rsidRPr="00A003AC">
                <w:rPr>
                  <w:vertAlign w:val="superscript"/>
                  <w:rPrChange w:id="527" w:author="Gerard" w:date="2015-01-19T18:27:00Z">
                    <w:rPr>
                      <w:b/>
                    </w:rPr>
                  </w:rPrChange>
                </w:rPr>
                <w:t>2</w:t>
              </w:r>
              <w:r>
                <w:t>]</w:t>
              </w:r>
            </w:ins>
          </w:p>
        </w:tc>
      </w:tr>
      <w:tr w:rsidR="00A003AC" w14:paraId="08C57203" w14:textId="77777777" w:rsidTr="00154087">
        <w:tblPrEx>
          <w:tblPrExChange w:id="528" w:author="Gerard" w:date="2015-01-19T19:28:00Z">
            <w:tblPrEx>
              <w:tblLayout w:type="fixed"/>
            </w:tblPrEx>
          </w:tblPrExChange>
        </w:tblPrEx>
        <w:trPr>
          <w:ins w:id="529" w:author="Gerard" w:date="2015-01-19T18:26:00Z"/>
        </w:trPr>
        <w:tc>
          <w:tcPr>
            <w:tcW w:w="1141" w:type="dxa"/>
            <w:shd w:val="clear" w:color="auto" w:fill="auto"/>
            <w:tcPrChange w:id="530" w:author="Gerard" w:date="2015-01-19T19:28:00Z">
              <w:tcPr>
                <w:tcW w:w="1141" w:type="dxa"/>
                <w:shd w:val="clear" w:color="auto" w:fill="auto"/>
              </w:tcPr>
            </w:tcPrChange>
          </w:tcPr>
          <w:p w14:paraId="424F765F" w14:textId="4AE05A16" w:rsidR="00A003AC" w:rsidRDefault="00A003AC" w:rsidP="00A003AC">
            <w:pPr>
              <w:pStyle w:val="code"/>
              <w:rPr>
                <w:ins w:id="531" w:author="Gerard" w:date="2015-01-19T18:26:00Z"/>
              </w:rPr>
            </w:pPr>
            <w:ins w:id="532" w:author="Gerard" w:date="2015-01-19T18:26:00Z">
              <w:r>
                <w:t>&lt;c3&gt;</w:t>
              </w:r>
            </w:ins>
          </w:p>
        </w:tc>
        <w:tc>
          <w:tcPr>
            <w:tcW w:w="7247" w:type="dxa"/>
            <w:shd w:val="clear" w:color="auto" w:fill="auto"/>
            <w:tcPrChange w:id="533" w:author="Gerard" w:date="2015-01-19T19:28:00Z">
              <w:tcPr>
                <w:tcW w:w="7697" w:type="dxa"/>
                <w:gridSpan w:val="2"/>
                <w:shd w:val="clear" w:color="auto" w:fill="auto"/>
              </w:tcPr>
            </w:tcPrChange>
          </w:tcPr>
          <w:p w14:paraId="7D7D0069" w14:textId="2153DF57" w:rsidR="00A003AC" w:rsidRDefault="00A003AC" w:rsidP="00A003AC">
            <w:pPr>
              <w:rPr>
                <w:ins w:id="534" w:author="Gerard" w:date="2015-01-19T18:26:00Z"/>
              </w:rPr>
            </w:pPr>
            <w:ins w:id="535" w:author="Gerard" w:date="2015-01-19T18:26:00Z">
              <w:r>
                <w:t xml:space="preserve">Third virial coefficient </w:t>
              </w:r>
              <w:r w:rsidRPr="00A003AC">
                <w:rPr>
                  <w:position w:val="-12"/>
                  <w:rPrChange w:id="536" w:author="Gerard" w:date="2015-01-19T18:26:00Z">
                    <w:rPr>
                      <w:position w:val="-4"/>
                    </w:rPr>
                  </w:rPrChange>
                </w:rPr>
                <w:object w:dxaOrig="240" w:dyaOrig="380" w14:anchorId="502B1F12">
                  <v:shape id="_x0000_i2184" type="#_x0000_t75" style="width:12pt;height:19.35pt" o:ole="">
                    <v:imagedata r:id="rId409" o:title=""/>
                  </v:shape>
                  <o:OLEObject Type="Embed" ProgID="Equation.DSMT4" ShapeID="_x0000_i2184" DrawAspect="Content" ObjectID="_1357057381" r:id="rId410"/>
                </w:object>
              </w:r>
              <w:r>
                <w:t xml:space="preserve"> </w:t>
              </w:r>
            </w:ins>
          </w:p>
        </w:tc>
        <w:tc>
          <w:tcPr>
            <w:tcW w:w="1188" w:type="dxa"/>
            <w:tcPrChange w:id="537" w:author="Gerard" w:date="2015-01-19T19:28:00Z">
              <w:tcPr>
                <w:tcW w:w="738" w:type="dxa"/>
              </w:tcPr>
            </w:tcPrChange>
          </w:tcPr>
          <w:p w14:paraId="3F85BD8C" w14:textId="07A82485" w:rsidR="00A003AC" w:rsidRDefault="00A003AC" w:rsidP="00A003AC">
            <w:pPr>
              <w:rPr>
                <w:ins w:id="538" w:author="Gerard" w:date="2015-01-19T18:26:00Z"/>
              </w:rPr>
            </w:pPr>
            <w:ins w:id="539" w:author="Gerard" w:date="2015-01-19T18:28:00Z">
              <w:r>
                <w:t>[</w:t>
              </w:r>
              <w:r>
                <w:rPr>
                  <w:b/>
                </w:rPr>
                <w:t>F</w:t>
              </w:r>
              <w:r>
                <w:rPr>
                  <w:b/>
                </w:rPr>
                <w:sym w:font="Symbol" w:char="F0D7"/>
              </w:r>
              <w:r w:rsidRPr="002A36CF">
                <w:rPr>
                  <w:b/>
                </w:rPr>
                <w:t>L</w:t>
              </w:r>
              <w:r>
                <w:rPr>
                  <w:vertAlign w:val="superscript"/>
                </w:rPr>
                <w:t>7</w:t>
              </w:r>
              <w:r w:rsidRPr="008523BC">
                <w:t>/</w:t>
              </w:r>
              <w:r w:rsidRPr="008523BC">
                <w:rPr>
                  <w:b/>
                </w:rPr>
                <w:t>n</w:t>
              </w:r>
            </w:ins>
            <w:ins w:id="540" w:author="Gerard" w:date="2015-01-19T18:29:00Z">
              <w:r>
                <w:rPr>
                  <w:vertAlign w:val="superscript"/>
                </w:rPr>
                <w:t>3</w:t>
              </w:r>
            </w:ins>
            <w:ins w:id="541" w:author="Gerard" w:date="2015-01-19T18:28:00Z">
              <w:r>
                <w:t>]</w:t>
              </w:r>
            </w:ins>
          </w:p>
        </w:tc>
      </w:tr>
    </w:tbl>
    <w:p w14:paraId="6D178B8F" w14:textId="77777777" w:rsidR="00A003AC" w:rsidRDefault="00A003AC" w:rsidP="00A003AC">
      <w:pPr>
        <w:rPr>
          <w:ins w:id="542" w:author="Gerard" w:date="2015-01-19T18:20:00Z"/>
        </w:rPr>
      </w:pPr>
    </w:p>
    <w:p w14:paraId="3B51E296" w14:textId="77777777" w:rsidR="00A003AC" w:rsidRDefault="00A003AC" w:rsidP="00A003AC">
      <w:pPr>
        <w:rPr>
          <w:ins w:id="543" w:author="Gerard" w:date="2015-01-19T18:20:00Z"/>
        </w:rPr>
      </w:pPr>
      <w:ins w:id="544" w:author="Gerard" w:date="2015-01-19T18:20:00Z">
        <w:r>
          <w:t>The Cauchy stress for this material is</w:t>
        </w:r>
      </w:ins>
    </w:p>
    <w:p w14:paraId="4F6E7539" w14:textId="2C49AD7C" w:rsidR="00A003AC" w:rsidRDefault="00A003AC" w:rsidP="00A003AC">
      <w:pPr>
        <w:pStyle w:val="MTDisplayEquation"/>
        <w:rPr>
          <w:ins w:id="545" w:author="Gerard" w:date="2015-01-19T18:20:00Z"/>
        </w:rPr>
      </w:pPr>
      <w:ins w:id="546" w:author="Gerard" w:date="2015-01-19T18:20:00Z">
        <w:r>
          <w:tab/>
        </w:r>
      </w:ins>
      <w:ins w:id="547" w:author="Gerard" w:date="2015-01-19T18:29:00Z">
        <w:r w:rsidRPr="00A003AC">
          <w:rPr>
            <w:position w:val="-6"/>
            <w:rPrChange w:id="548" w:author="Gerard" w:date="2015-01-19T18:29:00Z">
              <w:rPr>
                <w:position w:val="-4"/>
              </w:rPr>
            </w:rPrChange>
          </w:rPr>
          <w:object w:dxaOrig="920" w:dyaOrig="260" w14:anchorId="588DAE26">
            <v:shape id="_x0000_i2187" type="#_x0000_t75" style="width:46pt;height:13.35pt" o:ole="">
              <v:imagedata r:id="rId411" o:title=""/>
            </v:shape>
            <o:OLEObject Type="Embed" ProgID="Equation.DSMT4" ShapeID="_x0000_i2187" DrawAspect="Content" ObjectID="_1357057382" r:id="rId412"/>
          </w:object>
        </w:r>
      </w:ins>
      <w:ins w:id="549" w:author="Gerard" w:date="2015-01-19T18:20:00Z">
        <w:r>
          <w:t>,</w:t>
        </w:r>
      </w:ins>
    </w:p>
    <w:p w14:paraId="5B93F8A7" w14:textId="11483E66" w:rsidR="00A003AC" w:rsidRDefault="00A003AC" w:rsidP="00A003AC">
      <w:pPr>
        <w:rPr>
          <w:ins w:id="550" w:author="Gerard" w:date="2015-01-19T18:29:00Z"/>
        </w:rPr>
      </w:pPr>
      <w:ins w:id="551" w:author="Gerard" w:date="2015-01-19T18:20:00Z">
        <w:r w:rsidRPr="006D6D0D">
          <w:t xml:space="preserve">where </w:t>
        </w:r>
      </w:ins>
      <w:ins w:id="552" w:author="Gerard" w:date="2015-01-19T18:29:00Z">
        <w:r w:rsidRPr="00A003AC">
          <w:rPr>
            <w:position w:val="-6"/>
            <w:rPrChange w:id="553" w:author="Gerard" w:date="2015-01-19T18:29:00Z">
              <w:rPr>
                <w:position w:val="-4"/>
              </w:rPr>
            </w:rPrChange>
          </w:rPr>
          <w:object w:dxaOrig="220" w:dyaOrig="220" w14:anchorId="21912951">
            <v:shape id="_x0000_i2190" type="#_x0000_t75" style="width:11.35pt;height:11.35pt" o:ole="">
              <v:imagedata r:id="rId413" o:title=""/>
            </v:shape>
            <o:OLEObject Type="Embed" ProgID="Equation.DSMT4" ShapeID="_x0000_i2190" DrawAspect="Content" ObjectID="_1357057383" r:id="rId414"/>
          </w:object>
        </w:r>
      </w:ins>
      <w:ins w:id="554" w:author="Gerard" w:date="2015-01-19T18:20:00Z">
        <w:r w:rsidRPr="006D6D0D">
          <w:t xml:space="preserve"> is the osmotic pressure, given by</w:t>
        </w:r>
      </w:ins>
    </w:p>
    <w:p w14:paraId="1B8E8767" w14:textId="40B50BE1" w:rsidR="00A003AC" w:rsidRDefault="00A003AC" w:rsidP="00A003AC">
      <w:pPr>
        <w:pStyle w:val="MTDisplayEquation"/>
        <w:rPr>
          <w:ins w:id="555" w:author="Gerard" w:date="2015-01-19T18:30:00Z"/>
        </w:rPr>
        <w:pPrChange w:id="556" w:author="Gerard" w:date="2015-01-19T18:29:00Z">
          <w:pPr/>
        </w:pPrChange>
      </w:pPr>
      <w:ins w:id="557" w:author="Gerard" w:date="2015-01-19T18:29:00Z">
        <w:r>
          <w:tab/>
        </w:r>
        <w:r w:rsidR="00154087" w:rsidRPr="00154087">
          <w:rPr>
            <w:position w:val="-32"/>
            <w:rPrChange w:id="558" w:author="Gerard" w:date="2015-01-19T19:30:00Z">
              <w:rPr>
                <w:position w:val="-12"/>
              </w:rPr>
            </w:rPrChange>
          </w:rPr>
          <w:object w:dxaOrig="3500" w:dyaOrig="760" w14:anchorId="3A70548D">
            <v:shape id="_x0000_i2212" type="#_x0000_t75" style="width:175.35pt;height:38pt" o:ole="">
              <v:imagedata r:id="rId415" o:title=""/>
            </v:shape>
            <o:OLEObject Type="Embed" ProgID="Equation.DSMT4" ShapeID="_x0000_i2212" DrawAspect="Content" ObjectID="_1357057384" r:id="rId416"/>
          </w:object>
        </w:r>
        <w:r>
          <w:t xml:space="preserve"> </w:t>
        </w:r>
      </w:ins>
      <w:ins w:id="559" w:author="Gerard" w:date="2015-01-19T19:30:00Z">
        <w:r w:rsidR="00154087">
          <w:t>,</w:t>
        </w:r>
      </w:ins>
    </w:p>
    <w:p w14:paraId="45039DEA" w14:textId="3D5D55E5" w:rsidR="00A003AC" w:rsidRPr="006D6D0D" w:rsidRDefault="00154087" w:rsidP="00A003AC">
      <w:pPr>
        <w:rPr>
          <w:ins w:id="560" w:author="Gerard" w:date="2015-01-19T18:20:00Z"/>
        </w:rPr>
        <w:pPrChange w:id="561" w:author="Gerard" w:date="2015-01-19T18:30:00Z">
          <w:pPr/>
        </w:pPrChange>
      </w:pPr>
      <w:ins w:id="562" w:author="Gerard" w:date="2015-01-19T18:30:00Z">
        <w:r w:rsidRPr="00154087">
          <w:rPr>
            <w:position w:val="-4"/>
            <w:rPrChange w:id="563" w:author="Gerard" w:date="2015-01-19T19:30:00Z">
              <w:rPr>
                <w:position w:val="-32"/>
              </w:rPr>
            </w:rPrChange>
          </w:rPr>
          <w:object w:dxaOrig="180" w:dyaOrig="200" w14:anchorId="000F6AE9">
            <v:shape id="_x0000_i2211" type="#_x0000_t75" style="width:9.35pt;height:10pt" o:ole="">
              <v:imagedata r:id="rId417" o:title=""/>
            </v:shape>
            <o:OLEObject Type="Embed" ProgID="Equation.DSMT4" ShapeID="_x0000_i2211" DrawAspect="Content" ObjectID="_1357057385" r:id="rId418"/>
          </w:object>
        </w:r>
        <w:r w:rsidR="00A003AC">
          <w:t xml:space="preserve"> is the solute concentration in the current configuration, and </w:t>
        </w:r>
        <w:r w:rsidR="00A003AC" w:rsidRPr="00A003AC">
          <w:rPr>
            <w:position w:val="-6"/>
            <w:rPrChange w:id="564" w:author="Gerard" w:date="2015-01-19T18:30:00Z">
              <w:rPr>
                <w:position w:val="-4"/>
              </w:rPr>
            </w:rPrChange>
          </w:rPr>
          <w:object w:dxaOrig="920" w:dyaOrig="280" w14:anchorId="20775503">
            <v:shape id="_x0000_i2201" type="#_x0000_t75" style="width:46pt;height:14pt" o:ole="">
              <v:imagedata r:id="rId419" o:title=""/>
            </v:shape>
            <o:OLEObject Type="Embed" ProgID="Equation.DSMT4" ShapeID="_x0000_i2201" DrawAspect="Content" ObjectID="_1357057386" r:id="rId420"/>
          </w:object>
        </w:r>
      </w:ins>
      <w:ins w:id="565" w:author="Gerard" w:date="2015-01-19T18:20:00Z">
        <w:r w:rsidR="00A003AC" w:rsidRPr="006D6D0D">
          <w:t xml:space="preserve"> is the relative volume.</w:t>
        </w:r>
      </w:ins>
    </w:p>
    <w:p w14:paraId="36CDFB0A" w14:textId="77777777" w:rsidR="00A003AC" w:rsidRDefault="00A003AC" w:rsidP="00A003AC">
      <w:pPr>
        <w:rPr>
          <w:ins w:id="566" w:author="Gerard" w:date="2015-01-19T18:20:00Z"/>
        </w:rPr>
      </w:pPr>
    </w:p>
    <w:p w14:paraId="17249117" w14:textId="67F26811" w:rsidR="00A003AC" w:rsidRPr="006D6D0D" w:rsidRDefault="00A003AC" w:rsidP="00A003AC">
      <w:pPr>
        <w:rPr>
          <w:ins w:id="567" w:author="Gerard" w:date="2015-01-19T18:20:00Z"/>
        </w:rPr>
      </w:pPr>
      <w:ins w:id="568" w:author="Gerard" w:date="2015-01-19T18:31:00Z">
        <w:r>
          <w:t xml:space="preserve">This osmotic swelling pressure </w:t>
        </w:r>
      </w:ins>
      <w:ins w:id="569" w:author="Gerard" w:date="2015-01-19T18:36:00Z">
        <w:r w:rsidR="00452FB6">
          <w:t xml:space="preserve">in the interstitial fluid of a porous material </w:t>
        </w:r>
      </w:ins>
      <w:ins w:id="570" w:author="Gerard" w:date="2015-01-19T18:31:00Z">
        <w:r>
          <w:t>represents an entropic mechanism</w:t>
        </w:r>
      </w:ins>
      <w:ins w:id="571" w:author="Gerard" w:date="2015-01-19T18:36:00Z">
        <w:r w:rsidR="00452FB6">
          <w:t xml:space="preserve"> </w:t>
        </w:r>
      </w:ins>
      <w:ins w:id="572" w:author="Gerard" w:date="2015-01-19T18:35:00Z">
        <w:r w:rsidR="00452FB6">
          <w:t>whose magnitude is</w:t>
        </w:r>
      </w:ins>
      <w:ins w:id="573" w:author="Gerard" w:date="2015-01-19T18:31:00Z">
        <w:r>
          <w:t xml:space="preserve"> independent of the external bath osmolarity.</w:t>
        </w:r>
      </w:ins>
      <w:ins w:id="574" w:author="Gerard" w:date="2015-01-19T18:36:00Z">
        <w:r w:rsidR="00452FB6">
          <w:t xml:space="preserve">  Typically, this material should be used in a solid mixture </w:t>
        </w:r>
      </w:ins>
      <w:ins w:id="575" w:author="Gerard" w:date="2015-01-19T19:23:00Z">
        <w:r w:rsidR="00DC573A">
          <w:t xml:space="preserve">where </w:t>
        </w:r>
      </w:ins>
      <w:ins w:id="576" w:author="Gerard" w:date="2015-01-19T18:36:00Z">
        <w:r w:rsidR="00452FB6">
          <w:t xml:space="preserve">the swelling pressure </w:t>
        </w:r>
      </w:ins>
      <w:ins w:id="577" w:author="Gerard" w:date="2015-01-19T19:23:00Z">
        <w:r w:rsidR="00DC573A">
          <w:t xml:space="preserve">is </w:t>
        </w:r>
      </w:ins>
      <w:ins w:id="578" w:author="Gerard" w:date="2015-01-19T18:36:00Z">
        <w:r w:rsidR="00452FB6">
          <w:t xml:space="preserve">resisted by </w:t>
        </w:r>
      </w:ins>
      <w:ins w:id="579" w:author="Gerard" w:date="2015-01-19T18:37:00Z">
        <w:r w:rsidR="0084709E">
          <w:t>a solid matrix in tension.</w:t>
        </w:r>
      </w:ins>
    </w:p>
    <w:p w14:paraId="70DEECC1" w14:textId="77777777" w:rsidR="00A003AC" w:rsidRPr="00242103" w:rsidRDefault="00A003AC" w:rsidP="00A003AC">
      <w:pPr>
        <w:rPr>
          <w:ins w:id="580" w:author="Gerard" w:date="2015-01-19T18:20:00Z"/>
        </w:rPr>
      </w:pPr>
    </w:p>
    <w:p w14:paraId="332D9A4E" w14:textId="1F30E098" w:rsidR="00A003AC" w:rsidRDefault="00A003AC" w:rsidP="00A003AC">
      <w:pPr>
        <w:rPr>
          <w:ins w:id="581" w:author="Gerard" w:date="2015-01-19T18:20:00Z"/>
        </w:rPr>
      </w:pPr>
      <w:ins w:id="582" w:author="Gerard" w:date="2015-01-19T18:20:00Z">
        <w:r>
          <w:rPr>
            <w:i/>
          </w:rPr>
          <w:t>Example</w:t>
        </w:r>
        <w:r>
          <w:t>:</w:t>
        </w:r>
      </w:ins>
    </w:p>
    <w:p w14:paraId="3BDFA0FC" w14:textId="77777777" w:rsidR="00A003AC" w:rsidRDefault="00A003AC" w:rsidP="00A003AC">
      <w:pPr>
        <w:pStyle w:val="code"/>
        <w:rPr>
          <w:ins w:id="583" w:author="Gerard" w:date="2015-01-19T19:26:00Z"/>
        </w:rPr>
      </w:pPr>
      <w:ins w:id="584" w:author="Gerard" w:date="2015-01-19T18:20:00Z">
        <w:r>
          <w:t>&lt;Material&gt;</w:t>
        </w:r>
      </w:ins>
    </w:p>
    <w:p w14:paraId="234F6FA5" w14:textId="23BF19FD" w:rsidR="007E5A74" w:rsidRDefault="00154087" w:rsidP="007E5A74">
      <w:pPr>
        <w:pStyle w:val="code"/>
        <w:rPr>
          <w:ins w:id="585" w:author="Gerard" w:date="2015-01-19T19:26:00Z"/>
        </w:rPr>
      </w:pPr>
      <w:ins w:id="586" w:author="Gerard" w:date="2015-01-19T19:27:00Z">
        <w:r>
          <w:tab/>
        </w:r>
      </w:ins>
      <w:ins w:id="587" w:author="Gerard" w:date="2015-01-19T19:26:00Z">
        <w:r w:rsidR="007E5A74">
          <w:t>&lt;material id="1" type="solid mixture"&gt;</w:t>
        </w:r>
      </w:ins>
    </w:p>
    <w:p w14:paraId="397AC5F6" w14:textId="7554BEAC" w:rsidR="007E5A74" w:rsidRDefault="00154087" w:rsidP="007E5A74">
      <w:pPr>
        <w:pStyle w:val="code"/>
        <w:rPr>
          <w:ins w:id="588" w:author="Gerard" w:date="2015-01-19T19:26:00Z"/>
        </w:rPr>
      </w:pPr>
      <w:ins w:id="589" w:author="Gerard" w:date="2015-01-19T19:27:00Z">
        <w:r>
          <w:tab/>
        </w:r>
      </w:ins>
      <w:ins w:id="590" w:author="Gerard" w:date="2015-01-19T19:26:00Z">
        <w:r w:rsidR="007E5A74">
          <w:tab/>
          <w:t>&lt;solid type="</w:t>
        </w:r>
      </w:ins>
      <w:ins w:id="591" w:author="Gerard" w:date="2015-01-19T19:27:00Z">
        <w:r w:rsidR="007E5A74">
          <w:t>osmotic virial expansion</w:t>
        </w:r>
      </w:ins>
      <w:ins w:id="592" w:author="Gerard" w:date="2015-01-19T19:26:00Z">
        <w:r w:rsidR="007E5A74">
          <w:t>"&gt;</w:t>
        </w:r>
      </w:ins>
    </w:p>
    <w:p w14:paraId="5715324F" w14:textId="4F23BC6D" w:rsidR="007E5A74" w:rsidRDefault="00154087" w:rsidP="007E5A74">
      <w:pPr>
        <w:pStyle w:val="code"/>
        <w:rPr>
          <w:ins w:id="593" w:author="Gerard" w:date="2015-01-19T19:27:00Z"/>
        </w:rPr>
      </w:pPr>
      <w:ins w:id="594" w:author="Gerard" w:date="2015-01-19T19:27:00Z">
        <w:r>
          <w:tab/>
        </w:r>
        <w:r w:rsidR="007E5A74">
          <w:tab/>
        </w:r>
        <w:r w:rsidR="007E5A74">
          <w:tab/>
          <w:t>&lt;phiw0&gt;0.8&lt;/phiw0&gt;</w:t>
        </w:r>
      </w:ins>
    </w:p>
    <w:p w14:paraId="6337D6B7" w14:textId="62678F3F" w:rsidR="007E5A74" w:rsidRDefault="00154087" w:rsidP="007E5A74">
      <w:pPr>
        <w:pStyle w:val="code"/>
        <w:rPr>
          <w:ins w:id="595" w:author="Gerard" w:date="2015-01-19T19:27:00Z"/>
        </w:rPr>
      </w:pPr>
      <w:ins w:id="596" w:author="Gerard" w:date="2015-01-19T19:27:00Z">
        <w:r>
          <w:tab/>
        </w:r>
        <w:r w:rsidR="007E5A74">
          <w:tab/>
        </w:r>
        <w:r w:rsidR="007E5A74">
          <w:tab/>
          <w:t>&lt;cr lc="1"&gt;1</w:t>
        </w:r>
      </w:ins>
      <w:ins w:id="597" w:author="Gerard" w:date="2015-01-19T19:28:00Z">
        <w:r>
          <w:t>00</w:t>
        </w:r>
      </w:ins>
      <w:ins w:id="598" w:author="Gerard" w:date="2015-01-19T19:27:00Z">
        <w:r w:rsidR="007E5A74">
          <w:t>&lt;/cr&gt;</w:t>
        </w:r>
      </w:ins>
    </w:p>
    <w:p w14:paraId="70351866" w14:textId="14B43088" w:rsidR="007E5A74" w:rsidRDefault="00154087" w:rsidP="007E5A74">
      <w:pPr>
        <w:pStyle w:val="code"/>
        <w:rPr>
          <w:ins w:id="599" w:author="Gerard" w:date="2015-01-19T19:27:00Z"/>
        </w:rPr>
      </w:pPr>
      <w:ins w:id="600" w:author="Gerard" w:date="2015-01-19T19:27:00Z">
        <w:r>
          <w:tab/>
        </w:r>
        <w:r w:rsidR="007E5A74">
          <w:tab/>
        </w:r>
        <w:r w:rsidR="007E5A74">
          <w:tab/>
          <w:t>&lt;c1&gt;2.436e-6&lt;/c1&gt;</w:t>
        </w:r>
      </w:ins>
    </w:p>
    <w:p w14:paraId="3FF5ECCD" w14:textId="5FB692D1" w:rsidR="007E5A74" w:rsidRDefault="00154087" w:rsidP="007E5A74">
      <w:pPr>
        <w:pStyle w:val="code"/>
        <w:rPr>
          <w:ins w:id="601" w:author="Gerard" w:date="2015-01-19T19:27:00Z"/>
        </w:rPr>
      </w:pPr>
      <w:ins w:id="602" w:author="Gerard" w:date="2015-01-19T19:27:00Z">
        <w:r>
          <w:tab/>
        </w:r>
        <w:r w:rsidR="007E5A74">
          <w:tab/>
        </w:r>
        <w:r w:rsidR="007E5A74">
          <w:tab/>
          <w:t>&lt;c2&gt;0&lt;/c2&gt;</w:t>
        </w:r>
      </w:ins>
    </w:p>
    <w:p w14:paraId="588A561A" w14:textId="7A2B4BB7" w:rsidR="007E5A74" w:rsidRDefault="00154087" w:rsidP="007E5A74">
      <w:pPr>
        <w:pStyle w:val="code"/>
        <w:rPr>
          <w:ins w:id="603" w:author="Gerard" w:date="2015-01-19T19:27:00Z"/>
        </w:rPr>
      </w:pPr>
      <w:ins w:id="604" w:author="Gerard" w:date="2015-01-19T19:27:00Z">
        <w:r>
          <w:tab/>
        </w:r>
        <w:r w:rsidR="007E5A74">
          <w:tab/>
        </w:r>
        <w:r w:rsidR="007E5A74">
          <w:tab/>
          <w:t>&lt;c3&gt;0&lt;/c3&gt;</w:t>
        </w:r>
      </w:ins>
    </w:p>
    <w:p w14:paraId="6C26C4B1" w14:textId="6A04ABFB" w:rsidR="007E5A74" w:rsidRDefault="00154087" w:rsidP="007E5A74">
      <w:pPr>
        <w:pStyle w:val="code"/>
        <w:rPr>
          <w:ins w:id="605" w:author="Gerard" w:date="2015-01-19T19:26:00Z"/>
        </w:rPr>
      </w:pPr>
      <w:ins w:id="606" w:author="Gerard" w:date="2015-01-19T19:27:00Z">
        <w:r>
          <w:tab/>
        </w:r>
      </w:ins>
      <w:ins w:id="607" w:author="Gerard" w:date="2015-01-19T19:26:00Z">
        <w:r w:rsidR="007E5A74">
          <w:tab/>
          <w:t>&lt;/solid&gt;</w:t>
        </w:r>
      </w:ins>
    </w:p>
    <w:p w14:paraId="2654B45C" w14:textId="7C95A0D5" w:rsidR="007E5A74" w:rsidRDefault="00154087" w:rsidP="007E5A74">
      <w:pPr>
        <w:pStyle w:val="code"/>
        <w:rPr>
          <w:ins w:id="608" w:author="Gerard" w:date="2015-01-19T19:26:00Z"/>
        </w:rPr>
      </w:pPr>
      <w:ins w:id="609" w:author="Gerard" w:date="2015-01-19T19:27:00Z">
        <w:r>
          <w:tab/>
        </w:r>
      </w:ins>
      <w:ins w:id="610" w:author="Gerard" w:date="2015-01-19T19:26:00Z">
        <w:r w:rsidR="007E5A74">
          <w:tab/>
          <w:t>&lt;solid type="</w:t>
        </w:r>
      </w:ins>
      <w:ins w:id="611" w:author="Gerard" w:date="2015-01-19T19:27:00Z">
        <w:r>
          <w:t>spherical</w:t>
        </w:r>
      </w:ins>
      <w:ins w:id="612" w:author="Gerard" w:date="2015-01-19T19:26:00Z">
        <w:r w:rsidR="007E5A74">
          <w:t xml:space="preserve"> fiber distribution"</w:t>
        </w:r>
      </w:ins>
      <w:ins w:id="613" w:author="Gerard" w:date="2015-01-19T19:31:00Z">
        <w:r>
          <w:t>/</w:t>
        </w:r>
      </w:ins>
      <w:ins w:id="614" w:author="Gerard" w:date="2015-01-19T19:26:00Z">
        <w:r w:rsidR="007E5A74">
          <w:t>&gt;</w:t>
        </w:r>
      </w:ins>
    </w:p>
    <w:p w14:paraId="2CD95070" w14:textId="3F19F8B8" w:rsidR="007E5A74" w:rsidRDefault="00154087" w:rsidP="007E5A74">
      <w:pPr>
        <w:pStyle w:val="code"/>
        <w:rPr>
          <w:ins w:id="615" w:author="Gerard" w:date="2015-01-19T19:26:00Z"/>
        </w:rPr>
      </w:pPr>
      <w:bookmarkStart w:id="616" w:name="_GoBack"/>
      <w:bookmarkEnd w:id="616"/>
      <w:ins w:id="617" w:author="Gerard" w:date="2015-01-19T19:27:00Z">
        <w:r>
          <w:tab/>
        </w:r>
      </w:ins>
      <w:ins w:id="618" w:author="Gerard" w:date="2015-01-19T19:26:00Z">
        <w:r w:rsidR="007E5A74">
          <w:t>&lt;/material&gt;</w:t>
        </w:r>
      </w:ins>
    </w:p>
    <w:p w14:paraId="78FEA46C" w14:textId="77777777" w:rsidR="00A003AC" w:rsidRDefault="00A003AC" w:rsidP="00A003AC">
      <w:pPr>
        <w:pStyle w:val="code"/>
        <w:rPr>
          <w:ins w:id="619" w:author="Gerard" w:date="2015-01-19T18:20:00Z"/>
        </w:rPr>
      </w:pPr>
      <w:ins w:id="620" w:author="Gerard" w:date="2015-01-19T18:20:00Z">
        <w:r>
          <w:t>&lt;/Material&gt;</w:t>
        </w:r>
      </w:ins>
    </w:p>
    <w:p w14:paraId="5BF6B5F3" w14:textId="77777777" w:rsidR="00A003AC" w:rsidRDefault="00A003AC" w:rsidP="00A003AC">
      <w:pPr>
        <w:pStyle w:val="code"/>
        <w:rPr>
          <w:ins w:id="621" w:author="Gerard" w:date="2015-01-19T18:20:00Z"/>
        </w:rPr>
      </w:pPr>
      <w:ins w:id="622" w:author="Gerard" w:date="2015-01-19T18:20:00Z">
        <w:r>
          <w:t>&lt;LoadData&gt;</w:t>
        </w:r>
      </w:ins>
    </w:p>
    <w:p w14:paraId="1D2EEFE7" w14:textId="734CB409" w:rsidR="00A003AC" w:rsidRDefault="00A003AC" w:rsidP="00A003AC">
      <w:pPr>
        <w:pStyle w:val="code"/>
        <w:rPr>
          <w:ins w:id="623" w:author="Gerard" w:date="2015-01-19T18:20:00Z"/>
        </w:rPr>
      </w:pPr>
      <w:ins w:id="624" w:author="Gerard" w:date="2015-01-19T18:20:00Z">
        <w:r>
          <w:tab/>
          <w:t>&lt;loadcurve id="</w:t>
        </w:r>
      </w:ins>
      <w:ins w:id="625" w:author="Gerard" w:date="2015-01-19T18:34:00Z">
        <w:r>
          <w:t>1</w:t>
        </w:r>
      </w:ins>
      <w:ins w:id="626" w:author="Gerard" w:date="2015-01-19T18:20:00Z">
        <w:r>
          <w:t>" type="smooth"&gt;</w:t>
        </w:r>
      </w:ins>
    </w:p>
    <w:p w14:paraId="2CB6455D" w14:textId="006FCD56" w:rsidR="00A003AC" w:rsidRDefault="00A003AC" w:rsidP="00A003AC">
      <w:pPr>
        <w:pStyle w:val="code"/>
        <w:rPr>
          <w:ins w:id="627" w:author="Gerard" w:date="2015-01-19T18:20:00Z"/>
        </w:rPr>
      </w:pPr>
      <w:ins w:id="628" w:author="Gerard" w:date="2015-01-19T18:20:00Z">
        <w:r>
          <w:tab/>
        </w:r>
        <w:r>
          <w:tab/>
          <w:t>&lt;loadpoint&gt;0,</w:t>
        </w:r>
      </w:ins>
      <w:ins w:id="629" w:author="Gerard" w:date="2015-01-19T18:34:00Z">
        <w:r>
          <w:t>0</w:t>
        </w:r>
      </w:ins>
      <w:ins w:id="630" w:author="Gerard" w:date="2015-01-19T18:20:00Z">
        <w:r>
          <w:t>&lt;/loadpoint&gt;</w:t>
        </w:r>
      </w:ins>
    </w:p>
    <w:p w14:paraId="678FCF75" w14:textId="2C6A3FDC" w:rsidR="00A003AC" w:rsidRDefault="00A003AC" w:rsidP="00A003AC">
      <w:pPr>
        <w:pStyle w:val="code"/>
        <w:rPr>
          <w:ins w:id="631" w:author="Gerard" w:date="2015-01-19T18:20:00Z"/>
        </w:rPr>
      </w:pPr>
      <w:ins w:id="632" w:author="Gerard" w:date="2015-01-19T18:20:00Z">
        <w:r>
          <w:tab/>
        </w:r>
        <w:r>
          <w:tab/>
          <w:t>&lt;loadpoint&gt;1,</w:t>
        </w:r>
      </w:ins>
      <w:ins w:id="633" w:author="Gerard" w:date="2015-01-19T18:35:00Z">
        <w:r w:rsidR="00154087">
          <w:t>1</w:t>
        </w:r>
      </w:ins>
      <w:ins w:id="634" w:author="Gerard" w:date="2015-01-19T18:20:00Z">
        <w:r>
          <w:t>&lt;/loadpoint&gt;</w:t>
        </w:r>
      </w:ins>
    </w:p>
    <w:p w14:paraId="1316B112" w14:textId="77777777" w:rsidR="00A003AC" w:rsidRDefault="00A003AC" w:rsidP="00A003AC">
      <w:pPr>
        <w:pStyle w:val="code"/>
        <w:rPr>
          <w:ins w:id="635" w:author="Gerard" w:date="2015-01-19T18:20:00Z"/>
        </w:rPr>
      </w:pPr>
      <w:ins w:id="636" w:author="Gerard" w:date="2015-01-19T18:20:00Z">
        <w:r>
          <w:tab/>
          <w:t>&lt;/loadcurve&gt;</w:t>
        </w:r>
      </w:ins>
    </w:p>
    <w:p w14:paraId="6893B2CA" w14:textId="77777777" w:rsidR="00A003AC" w:rsidRDefault="00A003AC" w:rsidP="00A003AC">
      <w:pPr>
        <w:pStyle w:val="code"/>
        <w:rPr>
          <w:ins w:id="637" w:author="Gerard" w:date="2015-01-19T18:20:00Z"/>
        </w:rPr>
      </w:pPr>
      <w:ins w:id="638" w:author="Gerard" w:date="2015-01-19T18:20:00Z">
        <w:r>
          <w:t>&lt;/LoadData&gt;</w:t>
        </w:r>
      </w:ins>
    </w:p>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639" w:name="_Ref167525595"/>
      <w:bookmarkStart w:id="640" w:name="_Toc407974982"/>
      <w:r w:rsidRPr="008A7ED7">
        <w:lastRenderedPageBreak/>
        <w:t>Neo</w:t>
      </w:r>
      <w:r>
        <w:t>-Hookean</w:t>
      </w:r>
      <w:bookmarkEnd w:id="639"/>
      <w:bookmarkEnd w:id="640"/>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452FB6" w:rsidP="006A0BC1">
      <w:pPr>
        <w:jc w:val="center"/>
      </w:pPr>
      <w:r>
        <w:rPr>
          <w:position w:val="-24"/>
        </w:rPr>
        <w:pict w14:anchorId="0F446A20">
          <v:shape id="_x0000_i1394" type="#_x0000_t75" style="width:163.35pt;height:31.35pt">
            <v:imagedata r:id="rId421" o:title=""/>
          </v:shape>
        </w:pict>
      </w:r>
      <w:r w:rsidR="006A0BC1">
        <w:t>.</w:t>
      </w:r>
    </w:p>
    <w:p w14:paraId="2618C2E7" w14:textId="3C384A9D" w:rsidR="006A0BC1" w:rsidRDefault="006A0BC1" w:rsidP="006A0BC1">
      <w:pPr>
        <w:pStyle w:val="MTDisplayEquation"/>
      </w:pPr>
      <w:r>
        <w:t xml:space="preserve">Here, </w:t>
      </w:r>
      <w:r w:rsidR="00452FB6">
        <w:rPr>
          <w:position w:val="-12"/>
        </w:rPr>
        <w:pict w14:anchorId="41D4F266">
          <v:shape id="_x0000_i1395" type="#_x0000_t75" style="width:11.35pt;height:18pt">
            <v:imagedata r:id="rId422" o:title=""/>
          </v:shape>
        </w:pict>
      </w:r>
      <w:r w:rsidR="00A62945">
        <w:t xml:space="preserve"> </w:t>
      </w:r>
      <w:r>
        <w:t xml:space="preserve">and </w:t>
      </w:r>
      <w:r w:rsidR="00452FB6">
        <w:rPr>
          <w:position w:val="-12"/>
        </w:rPr>
        <w:pict w14:anchorId="025D4858">
          <v:shape id="_x0000_i1396" type="#_x0000_t75" style="width:12pt;height:18pt">
            <v:imagedata r:id="rId423"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641" w:name="_Toc407974983"/>
      <w:r>
        <w:lastRenderedPageBreak/>
        <w:t>Coupled Mooney-Rivlin</w:t>
      </w:r>
      <w:bookmarkEnd w:id="641"/>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452FB6">
        <w:rPr>
          <w:position w:val="-24"/>
        </w:rPr>
        <w:pict w14:anchorId="7BEAF7FE">
          <v:shape id="_x0000_i1397" type="#_x0000_t75" style="width:262pt;height:31.35pt">
            <v:imagedata r:id="rId424"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452FB6">
        <w:rPr>
          <w:position w:val="-12"/>
        </w:rPr>
        <w:pict w14:anchorId="1158AACD">
          <v:shape id="_x0000_i1398" type="#_x0000_t75" style="width:11.35pt;height:18pt">
            <v:imagedata r:id="rId425" o:title=""/>
          </v:shape>
        </w:pict>
      </w:r>
      <w:r>
        <w:t xml:space="preserve"> and </w:t>
      </w:r>
      <w:r w:rsidR="00452FB6">
        <w:rPr>
          <w:position w:val="-12"/>
        </w:rPr>
        <w:pict w14:anchorId="397281D7">
          <v:shape id="_x0000_i1399" type="#_x0000_t75" style="width:12pt;height:18pt">
            <v:imagedata r:id="rId426"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642" w:name="_Toc407974984"/>
      <w:r>
        <w:lastRenderedPageBreak/>
        <w:t>Coupled Veronda-Westmann</w:t>
      </w:r>
      <w:bookmarkEnd w:id="642"/>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452FB6">
        <w:rPr>
          <w:position w:val="-24"/>
        </w:rPr>
        <w:pict w14:anchorId="2C03971F">
          <v:shape id="_x0000_i1400" type="#_x0000_t75" style="width:206pt;height:33.35pt">
            <v:imagedata r:id="rId427"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452FB6">
        <w:rPr>
          <w:position w:val="-12"/>
        </w:rPr>
        <w:pict w14:anchorId="7D788125">
          <v:shape id="_x0000_i1401" type="#_x0000_t75" style="width:11.35pt;height:18pt">
            <v:imagedata r:id="rId428" o:title=""/>
          </v:shape>
        </w:pict>
      </w:r>
      <w:r>
        <w:t xml:space="preserve"> and </w:t>
      </w:r>
      <w:r w:rsidR="00452FB6">
        <w:rPr>
          <w:position w:val="-12"/>
        </w:rPr>
        <w:pict w14:anchorId="2D7EBB3C">
          <v:shape id="_x0000_i1402" type="#_x0000_t75" style="width:12pt;height:18pt">
            <v:imagedata r:id="rId429"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643" w:name="_Ref173929713"/>
      <w:bookmarkStart w:id="644" w:name="_Toc407974985"/>
      <w:r>
        <w:lastRenderedPageBreak/>
        <w:t>Ogden Unconstrained</w:t>
      </w:r>
      <w:bookmarkEnd w:id="643"/>
      <w:bookmarkEnd w:id="644"/>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452FB6">
        <w:rPr>
          <w:position w:val="-30"/>
        </w:rPr>
        <w:pict w14:anchorId="2789204B">
          <v:shape id="_x0000_i1403" type="#_x0000_t75" style="width:314pt;height:35.35pt">
            <v:imagedata r:id="rId430" o:title=""/>
          </v:shape>
        </w:pict>
      </w:r>
      <w:r>
        <w:t>.</w:t>
      </w:r>
    </w:p>
    <w:p w14:paraId="550C19E4" w14:textId="09E33AEA" w:rsidR="006A0BC1" w:rsidRDefault="006A0BC1" w:rsidP="006A0BC1">
      <w:r>
        <w:t xml:space="preserve">Here, </w:t>
      </w:r>
      <w:r w:rsidR="00452FB6">
        <w:rPr>
          <w:position w:val="-12"/>
        </w:rPr>
        <w:pict w14:anchorId="0DD825F7">
          <v:shape id="_x0000_i1404" type="#_x0000_t75" style="width:15.35pt;height:19.35pt">
            <v:imagedata r:id="rId431" o:title=""/>
          </v:shape>
        </w:pict>
      </w:r>
      <w:r w:rsidR="00A62945">
        <w:t xml:space="preserve"> </w:t>
      </w:r>
      <w:r>
        <w:t xml:space="preserve">are the eigenvalues of the right or left Cauchy deformation tensor, </w:t>
      </w:r>
      <w:r w:rsidR="00452FB6">
        <w:rPr>
          <w:position w:val="-14"/>
        </w:rPr>
        <w:pict w14:anchorId="050CA624">
          <v:shape id="_x0000_i1405" type="#_x0000_t75" style="width:14pt;height:19.35pt">
            <v:imagedata r:id="rId432" o:title=""/>
          </v:shape>
        </w:pict>
      </w:r>
      <w:r>
        <w:t xml:space="preserve">, </w:t>
      </w:r>
      <w:r w:rsidR="00452FB6">
        <w:rPr>
          <w:position w:val="-12"/>
        </w:rPr>
        <w:pict w14:anchorId="4DBAD98A">
          <v:shape id="_x0000_i1406" type="#_x0000_t75" style="width:11.35pt;height:18pt">
            <v:imagedata r:id="rId433" o:title=""/>
          </v:shape>
        </w:pict>
      </w:r>
      <w:r w:rsidR="00A62945">
        <w:t xml:space="preserve"> </w:t>
      </w:r>
      <w:r>
        <w:t xml:space="preserve">and </w:t>
      </w:r>
      <w:r w:rsidR="00452FB6">
        <w:rPr>
          <w:position w:val="-12"/>
        </w:rPr>
        <w:pict w14:anchorId="4B3EEDC8">
          <v:shape id="_x0000_i1407" type="#_x0000_t75" style="width:14pt;height:18pt">
            <v:imagedata r:id="rId434" o:title=""/>
          </v:shape>
        </w:pict>
      </w:r>
      <w:r>
        <w:t xml:space="preserve">are material coefficients and </w:t>
      </w:r>
      <w:r w:rsidR="00452FB6">
        <w:rPr>
          <w:position w:val="-6"/>
        </w:rPr>
        <w:pict w14:anchorId="312DF980">
          <v:shape id="_x0000_i1408" type="#_x0000_t75" style="width:14pt;height:14pt">
            <v:imagedata r:id="rId435"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645" w:name="_Ref167525452"/>
    </w:p>
    <w:p w14:paraId="09C7EB17" w14:textId="77777777" w:rsidR="00F304F2" w:rsidRDefault="00F304F2" w:rsidP="007E6082">
      <w:pPr>
        <w:pStyle w:val="Heading4"/>
      </w:pPr>
      <w:bookmarkStart w:id="646" w:name="_Toc407974986"/>
      <w:r>
        <w:lastRenderedPageBreak/>
        <w:t>Perfect Osmometer Equilibrium Osmotic Pressure</w:t>
      </w:r>
      <w:bookmarkEnd w:id="646"/>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452FB6">
              <w:rPr>
                <w:position w:val="-12"/>
              </w:rPr>
              <w:pict w14:anchorId="68A818D9">
                <v:shape id="_x0000_i1409" type="#_x0000_t75" style="width:16pt;height:19.35pt">
                  <v:imagedata r:id="rId436"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452FB6">
              <w:rPr>
                <w:position w:val="-12"/>
              </w:rPr>
              <w:pict w14:anchorId="21632F66">
                <v:shape id="_x0000_i1410" type="#_x0000_t75" style="width:12pt;height:18pt">
                  <v:imagedata r:id="rId437"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452FB6">
              <w:rPr>
                <w:position w:val="-6"/>
              </w:rPr>
              <w:pict w14:anchorId="59389756">
                <v:shape id="_x0000_i1411" type="#_x0000_t75" style="width:14pt;height:16pt">
                  <v:imagedata r:id="rId438"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452FB6">
        <w:rPr>
          <w:position w:val="-6"/>
        </w:rPr>
        <w:pict w14:anchorId="3AE38FAF">
          <v:shape id="_x0000_i1412" type="#_x0000_t75" style="width:42.65pt;height:14pt">
            <v:imagedata r:id="rId439" o:title=""/>
          </v:shape>
        </w:pict>
      </w:r>
      <w:r>
        <w:t>,</w:t>
      </w:r>
    </w:p>
    <w:p w14:paraId="4D77DB27" w14:textId="4AEA7E40" w:rsidR="00F304F2" w:rsidRDefault="00F304F2" w:rsidP="00F304F2">
      <w:r>
        <w:t xml:space="preserve">where </w:t>
      </w:r>
      <w:r w:rsidR="00452FB6">
        <w:rPr>
          <w:position w:val="-6"/>
        </w:rPr>
        <w:pict w14:anchorId="19864203">
          <v:shape id="_x0000_i1413" type="#_x0000_t75" style="width:11.35pt;height:11.35pt">
            <v:imagedata r:id="rId440" o:title=""/>
          </v:shape>
        </w:pict>
      </w:r>
      <w:r>
        <w:t xml:space="preserve"> is the osmotic pressure, given by</w:t>
      </w:r>
    </w:p>
    <w:p w14:paraId="0A1F4476" w14:textId="1E162462" w:rsidR="00F304F2" w:rsidRDefault="00F304F2" w:rsidP="00F304F2">
      <w:pPr>
        <w:pStyle w:val="MTDisplayEquation"/>
      </w:pPr>
      <w:r>
        <w:tab/>
      </w:r>
      <w:r w:rsidR="00452FB6">
        <w:rPr>
          <w:position w:val="-16"/>
        </w:rPr>
        <w:pict w14:anchorId="2DD26E80">
          <v:shape id="_x0000_i1414" type="#_x0000_t75" style="width:78pt;height:22pt">
            <v:imagedata r:id="rId441" o:title=""/>
          </v:shape>
        </w:pict>
      </w:r>
      <w:r>
        <w:t>.</w:t>
      </w:r>
    </w:p>
    <w:p w14:paraId="6C920C73" w14:textId="7D9A8F7C" w:rsidR="00F304F2" w:rsidRDefault="00452FB6" w:rsidP="00F304F2">
      <w:r>
        <w:rPr>
          <w:position w:val="-6"/>
        </w:rPr>
        <w:pict w14:anchorId="7B63B4AB">
          <v:shape id="_x0000_i1415" type="#_x0000_t75" style="width:11.35pt;height:13.35pt">
            <v:imagedata r:id="rId442"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452FB6">
        <w:rPr>
          <w:position w:val="-30"/>
        </w:rPr>
        <w:pict w14:anchorId="764EB15E">
          <v:shape id="_x0000_i1416" type="#_x0000_t75" style="width:81.35pt;height:36pt">
            <v:imagedata r:id="rId443" o:title=""/>
          </v:shape>
        </w:pict>
      </w:r>
    </w:p>
    <w:p w14:paraId="7660768C" w14:textId="549BF3D8" w:rsidR="00F304F2" w:rsidRDefault="00F304F2" w:rsidP="00F304F2">
      <w:r>
        <w:t xml:space="preserve">where </w:t>
      </w:r>
      <w:r w:rsidR="00452FB6">
        <w:rPr>
          <w:position w:val="-6"/>
        </w:rPr>
        <w:pict w14:anchorId="5A15A20E">
          <v:shape id="_x0000_i1417" type="#_x0000_t75" style="width:47.35pt;height:14pt">
            <v:imagedata r:id="rId444" o:title=""/>
          </v:shape>
        </w:pict>
      </w:r>
      <w:r>
        <w:t xml:space="preserve"> is the relative volume.  The values of the universal gas constant </w:t>
      </w:r>
      <w:r w:rsidR="00452FB6">
        <w:rPr>
          <w:position w:val="-4"/>
        </w:rPr>
        <w:pict w14:anchorId="42070A51">
          <v:shape id="_x0000_i1418" type="#_x0000_t75" style="width:12pt;height:13.35pt">
            <v:imagedata r:id="rId445" o:title=""/>
          </v:shape>
        </w:pict>
      </w:r>
      <w:r>
        <w:t xml:space="preserve"> and absolute temperature </w:t>
      </w:r>
      <w:r w:rsidR="00452FB6">
        <w:rPr>
          <w:position w:val="-4"/>
        </w:rPr>
        <w:pict w14:anchorId="5886AF2B">
          <v:shape id="_x0000_i1419" type="#_x0000_t75" style="width:11.35pt;height:13.35pt">
            <v:imagedata r:id="rId446"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647" w:name="_Ref173928732"/>
      <w:bookmarkStart w:id="648" w:name="_Ref173928733"/>
      <w:bookmarkStart w:id="649" w:name="_Ref173928734"/>
      <w:bookmarkStart w:id="650" w:name="_Ref173928735"/>
      <w:bookmarkStart w:id="651" w:name="_Toc407974987"/>
      <w:r>
        <w:lastRenderedPageBreak/>
        <w:t>Solid Mixture</w:t>
      </w:r>
      <w:bookmarkEnd w:id="645"/>
      <w:bookmarkEnd w:id="647"/>
      <w:bookmarkEnd w:id="648"/>
      <w:bookmarkEnd w:id="649"/>
      <w:bookmarkEnd w:id="650"/>
      <w:bookmarkEnd w:id="651"/>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652" w:name="_Toc407974988"/>
      <w:r>
        <w:lastRenderedPageBreak/>
        <w:t>Spherical</w:t>
      </w:r>
      <w:r w:rsidRPr="0097532C">
        <w:t xml:space="preserve"> Fiber Distribution</w:t>
      </w:r>
      <w:bookmarkEnd w:id="652"/>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452FB6">
              <w:rPr>
                <w:position w:val="-6"/>
              </w:rPr>
              <w:pict w14:anchorId="7B11ED1F">
                <v:shape id="_x0000_i1420" type="#_x0000_t75" style="width:12pt;height:11.35pt">
                  <v:imagedata r:id="rId447"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452FB6">
              <w:rPr>
                <w:position w:val="-10"/>
              </w:rPr>
              <w:pict w14:anchorId="335AB5A9">
                <v:shape id="_x0000_i1421" type="#_x0000_t75" style="width:12pt;height:16pt">
                  <v:imagedata r:id="rId448"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452FB6">
              <w:rPr>
                <w:position w:val="-10"/>
              </w:rPr>
              <w:pict w14:anchorId="7424F7C4">
                <v:shape id="_x0000_i1422" type="#_x0000_t75" style="width:10pt;height:16pt">
                  <v:imagedata r:id="rId449"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452FB6">
        <w:rPr>
          <w:position w:val="-18"/>
        </w:rPr>
        <w:pict w14:anchorId="4808CD4F">
          <v:shape id="_x0000_i1423" type="#_x0000_t75" style="width:182pt;height:26pt">
            <v:imagedata r:id="rId450" o:title=""/>
          </v:shape>
        </w:pict>
      </w:r>
      <w:r>
        <w:t>.</w:t>
      </w:r>
    </w:p>
    <w:p w14:paraId="2B890A0A" w14:textId="7C040180" w:rsidR="00F84EC6" w:rsidRDefault="00F84EC6" w:rsidP="00F84EC6">
      <w:r>
        <w:t xml:space="preserve">Here, </w:t>
      </w:r>
      <w:r w:rsidR="00452FB6">
        <w:rPr>
          <w:position w:val="-12"/>
        </w:rPr>
        <w:pict w14:anchorId="4C629E08">
          <v:shape id="_x0000_i1424" type="#_x0000_t75" style="width:88pt;height:19.35pt">
            <v:imagedata r:id="rId451" o:title=""/>
          </v:shape>
        </w:pict>
      </w:r>
      <w:r>
        <w:t xml:space="preserve"> is the square of the fiber stretch </w:t>
      </w:r>
      <w:r w:rsidR="00452FB6">
        <w:rPr>
          <w:position w:val="-12"/>
        </w:rPr>
        <w:pict w14:anchorId="3C7B4FD9">
          <v:shape id="_x0000_i1425" type="#_x0000_t75" style="width:14pt;height:18pt">
            <v:imagedata r:id="rId452" o:title=""/>
          </v:shape>
        </w:pict>
      </w:r>
      <w:r>
        <w:t xml:space="preserve">, </w:t>
      </w:r>
      <w:r w:rsidR="00452FB6">
        <w:rPr>
          <w:position w:val="-6"/>
        </w:rPr>
        <w:pict w14:anchorId="468A96F0">
          <v:shape id="_x0000_i1426" type="#_x0000_t75" style="width:13.35pt;height:14pt">
            <v:imagedata r:id="rId453" o:title=""/>
          </v:shape>
        </w:pict>
      </w:r>
      <w:r>
        <w:rPr>
          <w:b/>
        </w:rPr>
        <w:t xml:space="preserve"> </w:t>
      </w:r>
      <w:r>
        <w:t xml:space="preserve">is the unit vector along the fiber direction, in the reference configuration, which in spherical angles is directed along </w:t>
      </w:r>
      <w:r w:rsidR="00452FB6">
        <w:rPr>
          <w:position w:val="-14"/>
        </w:rPr>
        <w:pict w14:anchorId="14C5B8A7">
          <v:shape id="_x0000_i1427" type="#_x0000_t75" style="width:31.35pt;height:20pt">
            <v:imagedata r:id="rId454" o:title=""/>
          </v:shape>
        </w:pict>
      </w:r>
      <w:r>
        <w:t xml:space="preserve">, </w:t>
      </w:r>
      <w:r w:rsidR="00452FB6">
        <w:rPr>
          <w:position w:val="-12"/>
        </w:rPr>
        <w:pict w14:anchorId="1D100BDF">
          <v:shape id="_x0000_i1428" type="#_x0000_t75" style="width:67.35pt;height:18pt">
            <v:imagedata r:id="rId455" o:title=""/>
          </v:shape>
        </w:pict>
      </w:r>
      <w:r>
        <w:t xml:space="preserve">, and </w:t>
      </w:r>
      <w:r w:rsidR="00452FB6">
        <w:rPr>
          <w:position w:val="-14"/>
        </w:rPr>
        <w:pict w14:anchorId="195B3648">
          <v:shape id="_x0000_i1429" type="#_x0000_t75" style="width:27.35pt;height:20pt">
            <v:imagedata r:id="rId456"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452FB6">
        <w:rPr>
          <w:position w:val="-30"/>
        </w:rPr>
        <w:pict w14:anchorId="06BE9A31">
          <v:shape id="_x0000_i1430" type="#_x0000_t75" style="width:93.35pt;height:34pt">
            <v:imagedata r:id="rId457"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452FB6">
        <w:rPr>
          <w:position w:val="-24"/>
        </w:rPr>
        <w:pict w14:anchorId="1D45DBA1">
          <v:shape id="_x0000_i1431" type="#_x0000_t75" style="width:140pt;height:31.35pt">
            <v:imagedata r:id="rId458"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452FB6">
        <w:rPr>
          <w:position w:val="-10"/>
        </w:rPr>
        <w:pict w14:anchorId="058DA5C8">
          <v:shape id="_x0000_i1432" type="#_x0000_t75" style="width:28pt;height:16pt">
            <v:imagedata r:id="rId459" o:title=""/>
          </v:shape>
        </w:pict>
      </w:r>
      <w:r w:rsidRPr="000230DC">
        <w:t xml:space="preserve">, </w:t>
      </w:r>
      <w:r w:rsidR="00452FB6">
        <w:rPr>
          <w:position w:val="-6"/>
        </w:rPr>
        <w:pict w14:anchorId="42205098">
          <v:shape id="_x0000_i1433" type="#_x0000_t75" style="width:29.35pt;height:14pt">
            <v:imagedata r:id="rId460" o:title=""/>
          </v:shape>
        </w:pict>
      </w:r>
      <w:r w:rsidRPr="000230DC">
        <w:t xml:space="preserve">, and </w:t>
      </w:r>
      <w:r w:rsidR="00452FB6">
        <w:rPr>
          <w:position w:val="-10"/>
        </w:rPr>
        <w:pict w14:anchorId="12723B6B">
          <v:shape id="_x0000_i1434" type="#_x0000_t75" style="width:30pt;height:16pt">
            <v:imagedata r:id="rId461"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452FB6">
        <w:rPr>
          <w:position w:val="-6"/>
        </w:rPr>
        <w:pict w14:anchorId="51FB6452">
          <v:shape id="_x0000_i1435" type="#_x0000_t75" style="width:34pt;height:14pt">
            <v:imagedata r:id="rId462" o:title=""/>
          </v:shape>
        </w:pict>
      </w:r>
      <w:r>
        <w:t>, this expressions produces a power law,</w:t>
      </w:r>
    </w:p>
    <w:p w14:paraId="505AD592" w14:textId="2552E2EC" w:rsidR="00376BD9" w:rsidRDefault="00376BD9" w:rsidP="000C6D02">
      <w:pPr>
        <w:pStyle w:val="MTDisplayEquation"/>
      </w:pPr>
      <w:r>
        <w:tab/>
      </w:r>
      <w:r w:rsidR="00452FB6">
        <w:rPr>
          <w:position w:val="-20"/>
        </w:rPr>
        <w:pict w14:anchorId="4CDDDC17">
          <v:shape id="_x0000_i1436" type="#_x0000_t75" style="width:93.35pt;height:24.65pt">
            <v:imagedata r:id="rId463" o:title=""/>
          </v:shape>
        </w:pict>
      </w:r>
    </w:p>
    <w:p w14:paraId="47C02877" w14:textId="0D3A96BA" w:rsidR="00376BD9" w:rsidRPr="0097532C" w:rsidRDefault="00376BD9" w:rsidP="00376BD9">
      <w:r w:rsidRPr="0097532C">
        <w:t xml:space="preserve">Note: When </w:t>
      </w:r>
      <w:r w:rsidR="00452FB6">
        <w:rPr>
          <w:position w:val="-10"/>
        </w:rPr>
        <w:pict w14:anchorId="41084476">
          <v:shape id="_x0000_i1437" type="#_x0000_t75" style="width:30pt;height:16pt">
            <v:imagedata r:id="rId464" o:title=""/>
          </v:shape>
        </w:pict>
      </w:r>
      <w:r w:rsidRPr="0097532C">
        <w:t>, the fiber modulus is zero at the strain origin (</w:t>
      </w:r>
      <w:r w:rsidR="00452FB6">
        <w:rPr>
          <w:position w:val="-12"/>
        </w:rPr>
        <w:pict w14:anchorId="000EE61A">
          <v:shape id="_x0000_i1438" type="#_x0000_t75" style="width:30pt;height:18pt">
            <v:imagedata r:id="rId465" o:title=""/>
          </v:shape>
        </w:pict>
      </w:r>
      <w:r w:rsidRPr="0097532C">
        <w:t xml:space="preserve">).  Therefore, use </w:t>
      </w:r>
      <w:r w:rsidR="00452FB6">
        <w:rPr>
          <w:position w:val="-10"/>
        </w:rPr>
        <w:pict w14:anchorId="03AD44BB">
          <v:shape id="_x0000_i1439" type="#_x0000_t75" style="width:30pt;height:16pt">
            <v:imagedata r:id="rId466" o:title=""/>
          </v:shape>
        </w:pict>
      </w:r>
      <w:r w:rsidRPr="0097532C">
        <w:t xml:space="preserve"> when a smooth transition in the stress is desired from compression to tension.</w:t>
      </w:r>
    </w:p>
    <w:p w14:paraId="0CD81AFD" w14:textId="77E2830C" w:rsidR="00F84EC6" w:rsidRPr="0097532C" w:rsidRDefault="00452FB6" w:rsidP="00F84EC6">
      <w:r>
        <w:rPr>
          <w:position w:val="-14"/>
        </w:rPr>
        <w:pict w14:anchorId="5C8DEF7F">
          <v:shape id="_x0000_i1440" type="#_x0000_t75" style="width:104pt;height:22pt">
            <v:imagedata r:id="rId467"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653" w:name="_Toc407974989"/>
      <w:r>
        <w:t>Spherical</w:t>
      </w:r>
      <w:r w:rsidRPr="0097532C">
        <w:t xml:space="preserve"> Fiber Distribution</w:t>
      </w:r>
      <w:r>
        <w:t xml:space="preserve"> from Solid-Bound Molecule</w:t>
      </w:r>
      <w:bookmarkEnd w:id="653"/>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452FB6">
              <w:rPr>
                <w:position w:val="-6"/>
              </w:rPr>
              <w:pict w14:anchorId="0641991A">
                <v:shape id="_x0000_i1441" type="#_x0000_t75" style="width:12pt;height:11.35pt">
                  <v:imagedata r:id="rId468"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452FB6">
              <w:rPr>
                <w:position w:val="-10"/>
              </w:rPr>
              <w:pict w14:anchorId="43671261">
                <v:shape id="_x0000_i1442" type="#_x0000_t75" style="width:12pt;height:16pt">
                  <v:imagedata r:id="rId469"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452FB6">
              <w:rPr>
                <w:position w:val="-12"/>
              </w:rPr>
              <w:pict w14:anchorId="6BB23F74">
                <v:shape id="_x0000_i1443" type="#_x0000_t75" style="width:13.35pt;height:18pt">
                  <v:imagedata r:id="rId470"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452FB6">
              <w:rPr>
                <w:position w:val="-10"/>
              </w:rPr>
              <w:pict w14:anchorId="370DC91C">
                <v:shape id="_x0000_i1444" type="#_x0000_t75" style="width:10pt;height:13.35pt">
                  <v:imagedata r:id="rId471"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452FB6">
              <w:rPr>
                <w:position w:val="-12"/>
              </w:rPr>
              <w:pict w14:anchorId="0A88BE5C">
                <v:shape id="_x0000_i1445" type="#_x0000_t75" style="width:15.35pt;height:18pt">
                  <v:imagedata r:id="rId472"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452FB6">
              <w:rPr>
                <w:position w:val="-6"/>
              </w:rPr>
              <w:pict w14:anchorId="28850789">
                <v:shape id="_x0000_i1446" type="#_x0000_t75" style="width:12pt;height:11.35pt">
                  <v:imagedata r:id="rId473"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452FB6">
        <w:rPr>
          <w:position w:val="-18"/>
        </w:rPr>
        <w:pict w14:anchorId="64E96DFF">
          <v:shape id="_x0000_i1447" type="#_x0000_t75" style="width:182pt;height:26pt">
            <v:imagedata r:id="rId474" o:title=""/>
          </v:shape>
        </w:pict>
      </w:r>
      <w:r>
        <w:t>.</w:t>
      </w:r>
    </w:p>
    <w:p w14:paraId="1A02E07C" w14:textId="5256EE91" w:rsidR="00941062" w:rsidRDefault="00941062" w:rsidP="00941062">
      <w:r>
        <w:t xml:space="preserve">Here, </w:t>
      </w:r>
      <w:r w:rsidR="00452FB6">
        <w:rPr>
          <w:position w:val="-12"/>
        </w:rPr>
        <w:pict w14:anchorId="54147DFE">
          <v:shape id="_x0000_i1448" type="#_x0000_t75" style="width:88pt;height:19.35pt">
            <v:imagedata r:id="rId475" o:title=""/>
          </v:shape>
        </w:pict>
      </w:r>
      <w:r>
        <w:t xml:space="preserve"> is the square of the fiber stretch </w:t>
      </w:r>
      <w:r w:rsidR="00452FB6">
        <w:rPr>
          <w:position w:val="-12"/>
        </w:rPr>
        <w:pict w14:anchorId="62EE15F7">
          <v:shape id="_x0000_i1449" type="#_x0000_t75" style="width:14pt;height:18pt">
            <v:imagedata r:id="rId476" o:title=""/>
          </v:shape>
        </w:pict>
      </w:r>
      <w:r>
        <w:t xml:space="preserve">, </w:t>
      </w:r>
      <w:r w:rsidR="00452FB6">
        <w:rPr>
          <w:position w:val="-6"/>
        </w:rPr>
        <w:pict w14:anchorId="641B81D3">
          <v:shape id="_x0000_i1450" type="#_x0000_t75" style="width:13.35pt;height:14pt">
            <v:imagedata r:id="rId477" o:title=""/>
          </v:shape>
        </w:pict>
      </w:r>
      <w:r>
        <w:rPr>
          <w:b/>
        </w:rPr>
        <w:t xml:space="preserve"> </w:t>
      </w:r>
      <w:r>
        <w:t xml:space="preserve">is the unit vector along the fiber direction, in the reference configuration, which in spherical angles is directed along </w:t>
      </w:r>
      <w:r w:rsidR="00452FB6">
        <w:rPr>
          <w:position w:val="-14"/>
        </w:rPr>
        <w:pict w14:anchorId="469EFCB4">
          <v:shape id="_x0000_i1451" type="#_x0000_t75" style="width:31.35pt;height:20pt">
            <v:imagedata r:id="rId478" o:title=""/>
          </v:shape>
        </w:pict>
      </w:r>
      <w:r>
        <w:t xml:space="preserve">, </w:t>
      </w:r>
      <w:r w:rsidR="00452FB6">
        <w:rPr>
          <w:position w:val="-12"/>
        </w:rPr>
        <w:pict w14:anchorId="5C85717E">
          <v:shape id="_x0000_i1452" type="#_x0000_t75" style="width:67.35pt;height:18pt">
            <v:imagedata r:id="rId479" o:title=""/>
          </v:shape>
        </w:pict>
      </w:r>
      <w:r>
        <w:t xml:space="preserve">, and </w:t>
      </w:r>
      <w:r w:rsidR="00452FB6">
        <w:rPr>
          <w:position w:val="-14"/>
        </w:rPr>
        <w:pict w14:anchorId="24D28F83">
          <v:shape id="_x0000_i1453" type="#_x0000_t75" style="width:27.35pt;height:20pt">
            <v:imagedata r:id="rId480"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452FB6">
        <w:rPr>
          <w:position w:val="-30"/>
        </w:rPr>
        <w:pict w14:anchorId="1EED996C">
          <v:shape id="_x0000_i1454" type="#_x0000_t75" style="width:93.35pt;height:34pt">
            <v:imagedata r:id="rId481"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452FB6">
        <w:rPr>
          <w:position w:val="-24"/>
        </w:rPr>
        <w:pict w14:anchorId="10193B3B">
          <v:shape id="_x0000_i1455" type="#_x0000_t75" style="width:140pt;height:31.35pt">
            <v:imagedata r:id="rId482"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452FB6">
        <w:rPr>
          <w:position w:val="-10"/>
        </w:rPr>
        <w:pict w14:anchorId="3C0AA78F">
          <v:shape id="_x0000_i1456" type="#_x0000_t75" style="width:28pt;height:16pt">
            <v:imagedata r:id="rId483" o:title=""/>
          </v:shape>
        </w:pict>
      </w:r>
      <w:r w:rsidRPr="000230DC">
        <w:t xml:space="preserve">, </w:t>
      </w:r>
      <w:r w:rsidR="00452FB6">
        <w:rPr>
          <w:position w:val="-6"/>
        </w:rPr>
        <w:pict w14:anchorId="30A7D703">
          <v:shape id="_x0000_i1457" type="#_x0000_t75" style="width:29.35pt;height:14pt">
            <v:imagedata r:id="rId484" o:title=""/>
          </v:shape>
        </w:pict>
      </w:r>
      <w:r w:rsidRPr="000230DC">
        <w:t xml:space="preserve">, and </w:t>
      </w:r>
      <w:r w:rsidR="00452FB6">
        <w:rPr>
          <w:position w:val="-10"/>
        </w:rPr>
        <w:pict w14:anchorId="2702DC82">
          <v:shape id="_x0000_i1458" type="#_x0000_t75" style="width:30pt;height:16pt">
            <v:imagedata r:id="rId485" o:title=""/>
          </v:shape>
        </w:pict>
      </w:r>
      <w:r w:rsidRPr="000230DC">
        <w:t>.</w:t>
      </w:r>
      <w:r>
        <w:t xml:space="preserve">  The fiber modulus is dependent on the solid-bound molecule referential density </w:t>
      </w:r>
      <w:r w:rsidR="00452FB6">
        <w:rPr>
          <w:position w:val="-12"/>
        </w:rPr>
        <w:pict w14:anchorId="36933F7E">
          <v:shape id="_x0000_i1459" type="#_x0000_t75" style="width:17.35pt;height:19.35pt">
            <v:imagedata r:id="rId486" o:title=""/>
          </v:shape>
        </w:pict>
      </w:r>
      <w:r>
        <w:t xml:space="preserve"> according to the power law relation</w:t>
      </w:r>
    </w:p>
    <w:p w14:paraId="2F131550" w14:textId="11EFCD9E" w:rsidR="000C6D02" w:rsidRDefault="000C6D02" w:rsidP="0016320C">
      <w:pPr>
        <w:pStyle w:val="MTDisplayEquation"/>
      </w:pPr>
      <w:r>
        <w:tab/>
      </w:r>
      <w:r w:rsidR="00452FB6">
        <w:rPr>
          <w:position w:val="-32"/>
        </w:rPr>
        <w:pict w14:anchorId="09EB509E">
          <v:shape id="_x0000_i1460" type="#_x0000_t75" style="width:67.35pt;height:40pt">
            <v:imagedata r:id="rId487" o:title=""/>
          </v:shape>
        </w:pict>
      </w:r>
      <w:r>
        <w:t xml:space="preserve"> ,</w:t>
      </w:r>
    </w:p>
    <w:p w14:paraId="3B5A2B88" w14:textId="0AF52B71" w:rsidR="000C6D02" w:rsidRPr="000C6D02" w:rsidRDefault="000C6D02">
      <w:r>
        <w:t xml:space="preserve">where </w:t>
      </w:r>
      <w:r w:rsidR="00452FB6">
        <w:rPr>
          <w:position w:val="-12"/>
        </w:rPr>
        <w:pict w14:anchorId="124D98C8">
          <v:shape id="_x0000_i1461" type="#_x0000_t75" style="width:15.35pt;height:18pt">
            <v:imagedata r:id="rId488" o:title=""/>
          </v:shape>
        </w:pict>
      </w:r>
      <w:r>
        <w:t xml:space="preserve"> is the density at which </w:t>
      </w:r>
      <w:r w:rsidR="00452FB6">
        <w:rPr>
          <w:position w:val="-12"/>
        </w:rPr>
        <w:pict w14:anchorId="2F4513C5">
          <v:shape id="_x0000_i1462" type="#_x0000_t75" style="width:32pt;height:18pt">
            <v:imagedata r:id="rId489"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452FB6">
        <w:rPr>
          <w:position w:val="-12"/>
        </w:rPr>
        <w:pict w14:anchorId="54F6BC03">
          <v:shape id="_x0000_i1463" type="#_x0000_t75" style="width:17.35pt;height:19.35pt">
            <v:imagedata r:id="rId490"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452FB6">
        <w:rPr>
          <w:position w:val="-12"/>
        </w:rPr>
        <w:pict w14:anchorId="666761A9">
          <v:shape id="_x0000_i1464" type="#_x0000_t75" style="width:17.35pt;height:19.35pt">
            <v:imagedata r:id="rId491" o:title=""/>
          </v:shape>
        </w:pict>
      </w:r>
      <w:r>
        <w:t xml:space="preserve">, lower and upper bounds may be specified for this referential density within the </w:t>
      </w:r>
      <w:r w:rsidRPr="00DA6B48">
        <w:rPr>
          <w:rStyle w:val="CodeChar0"/>
        </w:rPr>
        <w:t>&lt;solid_bound&gt;</w:t>
      </w:r>
      <w:r>
        <w:t xml:space="preserve"> tag to prevent </w:t>
      </w:r>
      <w:r w:rsidR="00452FB6">
        <w:rPr>
          <w:position w:val="-10"/>
        </w:rPr>
        <w:pict w14:anchorId="2094A3E5">
          <v:shape id="_x0000_i1465" type="#_x0000_t75" style="width:10pt;height:16pt">
            <v:imagedata r:id="rId492"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452FB6">
        <w:rPr>
          <w:position w:val="-6"/>
        </w:rPr>
        <w:pict w14:anchorId="328759F1">
          <v:shape id="_x0000_i1466" type="#_x0000_t75" style="width:34pt;height:14pt">
            <v:imagedata r:id="rId493" o:title=""/>
          </v:shape>
        </w:pict>
      </w:r>
      <w:r w:rsidR="002D5305">
        <w:t>, the expression</w:t>
      </w:r>
      <w:r>
        <w:t xml:space="preserve"> </w:t>
      </w:r>
      <w:r w:rsidR="002D5305">
        <w:t xml:space="preserve">for </w:t>
      </w:r>
      <w:r w:rsidR="00452FB6">
        <w:rPr>
          <w:position w:val="-4"/>
        </w:rPr>
        <w:pict w14:anchorId="1178C37C">
          <v:shape id="_x0000_i1467" type="#_x0000_t75" style="width:14pt;height:13.35pt">
            <v:imagedata r:id="rId494" o:title=""/>
          </v:shape>
        </w:pict>
      </w:r>
      <w:r w:rsidR="002D5305">
        <w:t xml:space="preserve"> </w:t>
      </w:r>
      <w:r>
        <w:t>produces a power law,</w:t>
      </w:r>
    </w:p>
    <w:p w14:paraId="455939E7" w14:textId="7436B11A" w:rsidR="000C6D02" w:rsidRDefault="000C6D02" w:rsidP="000C6D02">
      <w:pPr>
        <w:pStyle w:val="MTDisplayEquation"/>
      </w:pPr>
      <w:r>
        <w:tab/>
      </w:r>
      <w:r w:rsidR="00452FB6">
        <w:rPr>
          <w:position w:val="-20"/>
        </w:rPr>
        <w:pict w14:anchorId="10B99951">
          <v:shape id="_x0000_i1468" type="#_x0000_t75" style="width:93.35pt;height:24.65pt">
            <v:imagedata r:id="rId495" o:title=""/>
          </v:shape>
        </w:pict>
      </w:r>
    </w:p>
    <w:p w14:paraId="0B0F2D23" w14:textId="5A70E379" w:rsidR="000C6D02" w:rsidRPr="0097532C" w:rsidRDefault="000C6D02" w:rsidP="000C6D02">
      <w:r w:rsidRPr="0097532C">
        <w:t xml:space="preserve">Note: When </w:t>
      </w:r>
      <w:r w:rsidR="00452FB6">
        <w:rPr>
          <w:position w:val="-10"/>
        </w:rPr>
        <w:pict w14:anchorId="49B22867">
          <v:shape id="_x0000_i1469" type="#_x0000_t75" style="width:30pt;height:16pt">
            <v:imagedata r:id="rId496" o:title=""/>
          </v:shape>
        </w:pict>
      </w:r>
      <w:r w:rsidRPr="0097532C">
        <w:t>, the fiber modulus is zero at the strain origin (</w:t>
      </w:r>
      <w:r w:rsidR="00452FB6">
        <w:rPr>
          <w:position w:val="-12"/>
        </w:rPr>
        <w:pict w14:anchorId="0793792D">
          <v:shape id="_x0000_i1470" type="#_x0000_t75" style="width:30pt;height:18pt">
            <v:imagedata r:id="rId497" o:title=""/>
          </v:shape>
        </w:pict>
      </w:r>
      <w:r w:rsidRPr="0097532C">
        <w:t xml:space="preserve">).  Therefore, use </w:t>
      </w:r>
      <w:r w:rsidR="00452FB6">
        <w:rPr>
          <w:position w:val="-10"/>
        </w:rPr>
        <w:pict w14:anchorId="2ADEDFF2">
          <v:shape id="_x0000_i1471" type="#_x0000_t75" style="width:30pt;height:16pt">
            <v:imagedata r:id="rId498" o:title=""/>
          </v:shape>
        </w:pict>
      </w:r>
      <w:r w:rsidRPr="0097532C">
        <w:t xml:space="preserve"> when a smooth transition in the stress is desired from compression to tension.</w:t>
      </w:r>
    </w:p>
    <w:p w14:paraId="2D21A805" w14:textId="7C723731" w:rsidR="00941062" w:rsidRPr="0097532C" w:rsidRDefault="00452FB6" w:rsidP="00941062">
      <w:r>
        <w:rPr>
          <w:position w:val="-14"/>
        </w:rPr>
        <w:pict w14:anchorId="31CE37D4">
          <v:shape id="_x0000_i1472" type="#_x0000_t75" style="width:104pt;height:22pt">
            <v:imagedata r:id="rId499"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654" w:name="_Toc407974990"/>
      <w:r>
        <w:lastRenderedPageBreak/>
        <w:t>Coupled Transversely Isotropic Mooney-Rivlin</w:t>
      </w:r>
      <w:bookmarkEnd w:id="654"/>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452FB6">
        <w:rPr>
          <w:position w:val="-14"/>
        </w:rPr>
        <w:pict w14:anchorId="4C9E37CF">
          <v:shape id="_x0000_i1473" type="#_x0000_t75" style="width:265.35pt;height:20pt">
            <v:imagedata r:id="rId500" o:title=""/>
          </v:shape>
        </w:pict>
      </w:r>
    </w:p>
    <w:p w14:paraId="49B54FD1" w14:textId="4D39EF6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452FB6">
        <w:rPr>
          <w:position w:val="-6"/>
        </w:rPr>
        <w:pict w14:anchorId="7BE9538D">
          <v:shape id="_x0000_i1474" type="#_x0000_t75" style="width:11.35pt;height:14pt">
            <v:imagedata r:id="rId501"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452FB6">
        <w:rPr>
          <w:position w:val="-24"/>
        </w:rPr>
        <w:pict w14:anchorId="0F2AC87A">
          <v:shape id="_x0000_i1475" type="#_x0000_t75" style="width:92pt;height:31.35pt">
            <v:imagedata r:id="rId502" o:title=""/>
          </v:shape>
        </w:pict>
      </w:r>
    </w:p>
    <w:p w14:paraId="3717566A" w14:textId="58D78A2B" w:rsidR="00E11CA7" w:rsidRDefault="00A1636E" w:rsidP="007D6F0D">
      <w:pPr>
        <w:jc w:val="left"/>
      </w:pPr>
      <w:r>
        <w:t xml:space="preserve">where </w:t>
      </w:r>
      <w:r w:rsidR="00452FB6">
        <w:rPr>
          <w:position w:val="-6"/>
        </w:rPr>
        <w:pict w14:anchorId="32CE55EF">
          <v:shape id="_x0000_i1476" type="#_x0000_t75" style="width:47.35pt;height:14pt">
            <v:imagedata r:id="rId503"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655" w:name="_Toc407974991"/>
      <w:r>
        <w:lastRenderedPageBreak/>
        <w:t>Coupled Transversely Isotropic Veronda-Westmann</w:t>
      </w:r>
      <w:bookmarkEnd w:id="655"/>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452FB6">
        <w:rPr>
          <w:position w:val="-24"/>
        </w:rPr>
        <w:pict w14:anchorId="762BA82E">
          <v:shape id="_x0000_i1477" type="#_x0000_t75" style="width:236pt;height:33.35pt">
            <v:imagedata r:id="rId504" o:title=""/>
          </v:shape>
        </w:pict>
      </w:r>
    </w:p>
    <w:p w14:paraId="04C16060" w14:textId="7B38E63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452FB6">
        <w:rPr>
          <w:position w:val="-6"/>
        </w:rPr>
        <w:pict w14:anchorId="365E7BF2">
          <v:shape id="_x0000_i1478" type="#_x0000_t75" style="width:11.35pt;height:14pt">
            <v:imagedata r:id="rId505"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452FB6">
        <w:rPr>
          <w:position w:val="-24"/>
        </w:rPr>
        <w:pict w14:anchorId="59E9D0FD">
          <v:shape id="_x0000_i1479" type="#_x0000_t75" style="width:92pt;height:31.35pt">
            <v:imagedata r:id="rId506" o:title=""/>
          </v:shape>
        </w:pict>
      </w:r>
    </w:p>
    <w:p w14:paraId="18C44E0D" w14:textId="05D4F653" w:rsidR="00241B41" w:rsidRDefault="00241B41" w:rsidP="00241B41">
      <w:pPr>
        <w:jc w:val="left"/>
      </w:pPr>
      <w:r>
        <w:t xml:space="preserve">where </w:t>
      </w:r>
      <w:r w:rsidR="00452FB6">
        <w:rPr>
          <w:position w:val="-6"/>
        </w:rPr>
        <w:pict w14:anchorId="5F971CFC">
          <v:shape id="_x0000_i1480" type="#_x0000_t75" style="width:47.35pt;height:14pt">
            <v:imagedata r:id="rId507"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656" w:name="_Toc407974992"/>
      <w:r>
        <w:lastRenderedPageBreak/>
        <w:t>Continuous Fiber Distribution</w:t>
      </w:r>
      <w:bookmarkEnd w:id="656"/>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452FB6">
        <w:rPr>
          <w:position w:val="-18"/>
        </w:rPr>
        <w:pict w14:anchorId="03D5D629">
          <v:shape id="_x0000_i1481" type="#_x0000_t75" style="width:180pt;height:24pt">
            <v:imagedata r:id="rId508" o:title=""/>
          </v:shape>
        </w:pict>
      </w:r>
      <w:r w:rsidR="007057A4">
        <w:t xml:space="preserve"> ,</w:t>
      </w:r>
    </w:p>
    <w:p w14:paraId="2D5C822E" w14:textId="652DBD71" w:rsidR="004A7B69" w:rsidRDefault="00FA4318" w:rsidP="004A7B69">
      <w:r>
        <w:t xml:space="preserve">where </w:t>
      </w:r>
      <w:r w:rsidR="00452FB6">
        <w:rPr>
          <w:position w:val="-4"/>
        </w:rPr>
        <w:pict w14:anchorId="6FC40189">
          <v:shape id="_x0000_i1482" type="#_x0000_t75" style="width:10pt;height:10pt">
            <v:imagedata r:id="rId509" o:title=""/>
          </v:shape>
        </w:pict>
      </w:r>
      <w:r>
        <w:t xml:space="preserve"> is the unit vector along the fiber orientation in the reference configuration, </w:t>
      </w:r>
      <w:r w:rsidR="00452FB6">
        <w:rPr>
          <w:position w:val="-12"/>
        </w:rPr>
        <w:pict w14:anchorId="1231C08B">
          <v:shape id="_x0000_i1483" type="#_x0000_t75" style="width:59.35pt;height:19.35pt">
            <v:imagedata r:id="rId510" o:title=""/>
          </v:shape>
        </w:pict>
      </w:r>
      <w:r>
        <w:t xml:space="preserve"> is the normal component of </w:t>
      </w:r>
      <w:r w:rsidR="00452FB6">
        <w:rPr>
          <w:position w:val="-6"/>
        </w:rPr>
        <w:pict w14:anchorId="2D615927">
          <v:shape id="_x0000_i1484" type="#_x0000_t75" style="width:12pt;height:14pt">
            <v:imagedata r:id="rId511" o:title=""/>
          </v:shape>
        </w:pict>
      </w:r>
      <w:r>
        <w:t xml:space="preserve"> along </w:t>
      </w:r>
      <w:r w:rsidR="00452FB6">
        <w:rPr>
          <w:position w:val="-4"/>
        </w:rPr>
        <w:pict w14:anchorId="70E7DCD0">
          <v:shape id="_x0000_i1485" type="#_x0000_t75" style="width:10pt;height:10pt">
            <v:imagedata r:id="rId512" o:title=""/>
          </v:shape>
        </w:pict>
      </w:r>
      <w:r>
        <w:t xml:space="preserve"> (also the square of the stretch ratio along that direction), and </w:t>
      </w:r>
      <w:r w:rsidR="00452FB6">
        <w:rPr>
          <w:position w:val="-4"/>
        </w:rPr>
        <w:pict w14:anchorId="47312973">
          <v:shape id="_x0000_i1486" type="#_x0000_t75" style="width:12pt;height:13.35pt">
            <v:imagedata r:id="rId513" o:title=""/>
          </v:shape>
        </w:pict>
      </w:r>
      <w:r>
        <w:t xml:space="preserve"> represents the unit sphere</w:t>
      </w:r>
      <w:r w:rsidR="00B57280">
        <w:t xml:space="preserve"> (for 3D fiber distributions) or unit circle (for 2D fiber distributions) </w:t>
      </w:r>
      <w:r>
        <w:t xml:space="preserve">over which the integration is performed. Thus, </w:t>
      </w:r>
      <w:r w:rsidR="00452FB6">
        <w:rPr>
          <w:position w:val="-4"/>
        </w:rPr>
        <w:pict w14:anchorId="7DB2AB72">
          <v:shape id="_x0000_i1487" type="#_x0000_t75" style="width:10pt;height:10pt">
            <v:imagedata r:id="rId514" o:title=""/>
          </v:shape>
        </w:pict>
      </w:r>
      <w:r>
        <w:t xml:space="preserve"> spans all directions from the origin to points on the unit sphere</w:t>
      </w:r>
      <w:r w:rsidR="00B57280">
        <w:t xml:space="preserve"> or unit circle</w:t>
      </w:r>
      <w:r>
        <w:t xml:space="preserve">.  In the integrand, </w:t>
      </w:r>
      <w:r w:rsidR="00452FB6">
        <w:rPr>
          <w:position w:val="-12"/>
        </w:rPr>
        <w:pict w14:anchorId="4B7A8800">
          <v:shape id="_x0000_i1488" type="#_x0000_t75" style="width:18pt;height:19.35pt">
            <v:imagedata r:id="rId515" o:title=""/>
          </v:shape>
        </w:pict>
      </w:r>
      <w:r>
        <w:t xml:space="preserve"> represents the strain energy density of the fiber bundle oriented along </w:t>
      </w:r>
      <w:r w:rsidR="00452FB6">
        <w:rPr>
          <w:position w:val="-4"/>
        </w:rPr>
        <w:pict w14:anchorId="6E4FC8BD">
          <v:shape id="_x0000_i1489" type="#_x0000_t75" style="width:10pt;height:10pt">
            <v:imagedata r:id="rId516" o:title=""/>
          </v:shape>
        </w:pict>
      </w:r>
      <w:r>
        <w:t xml:space="preserve">; </w:t>
      </w:r>
      <w:r w:rsidR="00452FB6">
        <w:rPr>
          <w:position w:val="-4"/>
        </w:rPr>
        <w:pict w14:anchorId="60EE179C">
          <v:shape id="_x0000_i1490" type="#_x0000_t75" style="width:14pt;height:12pt">
            <v:imagedata r:id="rId517" o:title=""/>
          </v:shape>
        </w:pict>
      </w:r>
      <w:r>
        <w:t xml:space="preserve"> is the Heaviside unit step function that includes only fibers that are in tension; and </w:t>
      </w:r>
      <w:r w:rsidR="00452FB6">
        <w:rPr>
          <w:position w:val="-4"/>
        </w:rPr>
        <w:pict w14:anchorId="771CE3F7">
          <v:shape id="_x0000_i1491" type="#_x0000_t75" style="width:12pt;height:12pt">
            <v:imagedata r:id="rId518"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452FB6">
        <w:rPr>
          <w:position w:val="-18"/>
        </w:rPr>
        <w:pict w14:anchorId="5A3F0A4C">
          <v:shape id="_x0000_i1492" type="#_x0000_t75" style="width:70pt;height:24pt">
            <v:imagedata r:id="rId519"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452FB6">
        <w:rPr>
          <w:position w:val="-18"/>
        </w:rPr>
        <w:pict w14:anchorId="1A344E5A">
          <v:shape id="_x0000_i1493" type="#_x0000_t75" style="width:180pt;height:24pt">
            <v:imagedata r:id="rId520" o:title=""/>
          </v:shape>
        </w:pict>
      </w:r>
      <w:r>
        <w:t xml:space="preserve"> </w:t>
      </w:r>
      <w:r w:rsidR="007057A4">
        <w:t>,</w:t>
      </w:r>
    </w:p>
    <w:p w14:paraId="27939C9C" w14:textId="0F815C6B" w:rsidR="00BC37B1" w:rsidRDefault="00BC37B1">
      <w:r>
        <w:t xml:space="preserve">where </w:t>
      </w:r>
      <w:r w:rsidR="00452FB6">
        <w:rPr>
          <w:position w:val="-12"/>
        </w:rPr>
        <w:pict w14:anchorId="470E65A2">
          <v:shape id="_x0000_i1494" type="#_x0000_t75" style="width:59.35pt;height:19.35pt">
            <v:imagedata r:id="rId521"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657" w:name="_Toc407974993"/>
      <w:r>
        <w:lastRenderedPageBreak/>
        <w:t>Compressible Continuous Fiber Distribution</w:t>
      </w:r>
      <w:bookmarkEnd w:id="657"/>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66D76D5F" w:rsidR="00BC37B1" w:rsidRPr="000B272C" w:rsidRDefault="00BC37B1" w:rsidP="00205F92">
            <w:pPr>
              <w:rPr>
                <w:i/>
              </w:rPr>
            </w:pPr>
            <w:r w:rsidRPr="000B272C">
              <w:t xml:space="preserve">Specification of the </w:t>
            </w:r>
            <w:r w:rsidR="00B57280">
              <w:t xml:space="preserve">fiber material response </w:t>
            </w:r>
            <w:r w:rsidR="00205F92" w:rsidRPr="00205F92">
              <w:rPr>
                <w:position w:val="-14"/>
              </w:rPr>
              <w:object w:dxaOrig="800" w:dyaOrig="400" w14:anchorId="3795B7EA">
                <v:shape id="_x0000_i1495" type="#_x0000_t75" style="width:40pt;height:20pt" o:ole="">
                  <v:imagedata r:id="rId522" o:title=""/>
                </v:shape>
                <o:OLEObject Type="Embed" ProgID="Equation.DSMT4" ShapeID="_x0000_i1495" DrawAspect="Content" ObjectID="_1357057387" r:id="rId523"/>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606646EA" w:rsidR="00BC37B1" w:rsidRPr="000B272C" w:rsidRDefault="00B57280" w:rsidP="00205F92">
            <w:pPr>
              <w:rPr>
                <w:i/>
              </w:rPr>
            </w:pPr>
            <w:r>
              <w:t xml:space="preserve">Specification of the fiber density distribution </w:t>
            </w:r>
            <w:r w:rsidR="00205F92" w:rsidRPr="00205F92">
              <w:rPr>
                <w:position w:val="-14"/>
              </w:rPr>
              <w:object w:dxaOrig="580" w:dyaOrig="400" w14:anchorId="154BE15A">
                <v:shape id="_x0000_i1496" type="#_x0000_t75" style="width:29.35pt;height:20pt" o:ole="">
                  <v:imagedata r:id="rId524" o:title=""/>
                </v:shape>
                <o:OLEObject Type="Embed" ProgID="Equation.DSMT4" ShapeID="_x0000_i1496" DrawAspect="Content" ObjectID="_1357057388" r:id="rId525"/>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658" w:name="_Toc407974994"/>
      <w:bookmarkStart w:id="659" w:name="_Ref280606960"/>
      <w:r>
        <w:lastRenderedPageBreak/>
        <w:t>Uncoupled Continuous Fiber Distribution</w:t>
      </w:r>
      <w:bookmarkEnd w:id="658"/>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452FB6">
        <w:tc>
          <w:tcPr>
            <w:tcW w:w="0" w:type="auto"/>
            <w:shd w:val="clear" w:color="auto" w:fill="auto"/>
          </w:tcPr>
          <w:p w14:paraId="7A60FD92" w14:textId="77777777" w:rsidR="00446E45" w:rsidRDefault="00446E45" w:rsidP="00452FB6">
            <w:pPr>
              <w:pStyle w:val="code"/>
            </w:pPr>
            <w:r>
              <w:t>&lt;fibers&gt;</w:t>
            </w:r>
          </w:p>
        </w:tc>
        <w:tc>
          <w:tcPr>
            <w:tcW w:w="0" w:type="auto"/>
            <w:shd w:val="clear" w:color="auto" w:fill="auto"/>
          </w:tcPr>
          <w:p w14:paraId="75ECBA5B" w14:textId="7A820481" w:rsidR="00446E45" w:rsidRPr="000B272C" w:rsidRDefault="00446E45" w:rsidP="00205F92">
            <w:pPr>
              <w:rPr>
                <w:i/>
              </w:rPr>
            </w:pPr>
            <w:r w:rsidRPr="000B272C">
              <w:t xml:space="preserve">Specification of the </w:t>
            </w:r>
            <w:r>
              <w:t xml:space="preserve">fiber material response </w:t>
            </w:r>
            <w:r w:rsidR="00205F92" w:rsidRPr="00205F92">
              <w:rPr>
                <w:position w:val="-16"/>
              </w:rPr>
              <w:object w:dxaOrig="800" w:dyaOrig="440" w14:anchorId="473F9D3A">
                <v:shape id="_x0000_i1497" type="#_x0000_t75" style="width:40pt;height:22pt" o:ole="">
                  <v:imagedata r:id="rId526" o:title=""/>
                </v:shape>
                <o:OLEObject Type="Embed" ProgID="Equation.DSMT4" ShapeID="_x0000_i1497" DrawAspect="Content" ObjectID="_1357057389" r:id="rId527"/>
              </w:object>
            </w:r>
            <w:r>
              <w:t xml:space="preserve"> </w:t>
            </w:r>
          </w:p>
        </w:tc>
        <w:tc>
          <w:tcPr>
            <w:tcW w:w="0" w:type="auto"/>
          </w:tcPr>
          <w:p w14:paraId="15B619B1" w14:textId="77777777" w:rsidR="00446E45" w:rsidRPr="000B272C" w:rsidRDefault="00446E45" w:rsidP="00452FB6"/>
        </w:tc>
      </w:tr>
      <w:tr w:rsidR="00446E45" w14:paraId="705601B3" w14:textId="77777777" w:rsidTr="00452FB6">
        <w:tc>
          <w:tcPr>
            <w:tcW w:w="0" w:type="auto"/>
            <w:shd w:val="clear" w:color="auto" w:fill="auto"/>
          </w:tcPr>
          <w:p w14:paraId="6DFE7D95" w14:textId="77777777" w:rsidR="00446E45" w:rsidRDefault="00446E45" w:rsidP="00452FB6">
            <w:pPr>
              <w:pStyle w:val="code"/>
            </w:pPr>
            <w:r>
              <w:t>&lt;distribution&gt;</w:t>
            </w:r>
          </w:p>
        </w:tc>
        <w:tc>
          <w:tcPr>
            <w:tcW w:w="0" w:type="auto"/>
            <w:shd w:val="clear" w:color="auto" w:fill="auto"/>
          </w:tcPr>
          <w:p w14:paraId="5724BD2E" w14:textId="19F02638" w:rsidR="00446E45" w:rsidRPr="000B272C" w:rsidRDefault="00446E45" w:rsidP="00205F92">
            <w:pPr>
              <w:rPr>
                <w:i/>
              </w:rPr>
            </w:pPr>
            <w:r>
              <w:t xml:space="preserve">Specification of the fiber density distribution </w:t>
            </w:r>
            <w:r w:rsidR="00205F92" w:rsidRPr="00205F92">
              <w:rPr>
                <w:position w:val="-14"/>
              </w:rPr>
              <w:object w:dxaOrig="580" w:dyaOrig="400" w14:anchorId="5F4893F7">
                <v:shape id="_x0000_i1498" type="#_x0000_t75" style="width:29.35pt;height:20pt" o:ole="">
                  <v:imagedata r:id="rId528" o:title=""/>
                </v:shape>
                <o:OLEObject Type="Embed" ProgID="Equation.DSMT4" ShapeID="_x0000_i1498" DrawAspect="Content" ObjectID="_1357057390" r:id="rId529"/>
              </w:object>
            </w:r>
            <w:r>
              <w:t xml:space="preserve"> </w:t>
            </w:r>
          </w:p>
        </w:tc>
        <w:tc>
          <w:tcPr>
            <w:tcW w:w="0" w:type="auto"/>
          </w:tcPr>
          <w:p w14:paraId="377A77E3" w14:textId="77777777" w:rsidR="00446E45" w:rsidRPr="000B272C" w:rsidRDefault="00446E45" w:rsidP="00452FB6"/>
        </w:tc>
      </w:tr>
      <w:tr w:rsidR="00446E45" w14:paraId="61EAC208" w14:textId="77777777" w:rsidTr="00452FB6">
        <w:tc>
          <w:tcPr>
            <w:tcW w:w="0" w:type="auto"/>
            <w:shd w:val="clear" w:color="auto" w:fill="auto"/>
          </w:tcPr>
          <w:p w14:paraId="2E8C1FBF" w14:textId="77777777" w:rsidR="00446E45" w:rsidRDefault="00446E45" w:rsidP="00452FB6">
            <w:pPr>
              <w:pStyle w:val="code"/>
            </w:pPr>
            <w:r>
              <w:t>&lt;scheme&gt;</w:t>
            </w:r>
          </w:p>
        </w:tc>
        <w:tc>
          <w:tcPr>
            <w:tcW w:w="0" w:type="auto"/>
            <w:shd w:val="clear" w:color="auto" w:fill="auto"/>
          </w:tcPr>
          <w:p w14:paraId="50AAB5A2" w14:textId="77777777" w:rsidR="00446E45" w:rsidRPr="000B272C" w:rsidRDefault="00446E45" w:rsidP="00452FB6">
            <w:r>
              <w:t>Numerical integration scheme</w:t>
            </w:r>
          </w:p>
        </w:tc>
        <w:tc>
          <w:tcPr>
            <w:tcW w:w="0" w:type="auto"/>
          </w:tcPr>
          <w:p w14:paraId="4006DA20" w14:textId="77777777" w:rsidR="00446E45" w:rsidRDefault="00446E45" w:rsidP="00452FB6"/>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660" w:name="_Toc407974995"/>
      <w:r>
        <w:lastRenderedPageBreak/>
        <w:t>Fibers</w:t>
      </w:r>
      <w:bookmarkEnd w:id="659"/>
      <w:bookmarkEnd w:id="660"/>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661" w:name="_Toc407974996"/>
      <w:r>
        <w:lastRenderedPageBreak/>
        <w:t>Fiber with Exponential-Power Law</w:t>
      </w:r>
      <w:bookmarkEnd w:id="661"/>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452FB6">
        <w:tc>
          <w:tcPr>
            <w:tcW w:w="0" w:type="auto"/>
            <w:shd w:val="clear" w:color="auto" w:fill="auto"/>
          </w:tcPr>
          <w:p w14:paraId="51703FB2" w14:textId="77777777" w:rsidR="00E27E43" w:rsidRDefault="00E27E43" w:rsidP="00452FB6">
            <w:pPr>
              <w:pStyle w:val="code"/>
            </w:pPr>
            <w:r>
              <w:t>&lt;ksi&gt;</w:t>
            </w:r>
          </w:p>
        </w:tc>
        <w:tc>
          <w:tcPr>
            <w:tcW w:w="0" w:type="auto"/>
            <w:shd w:val="clear" w:color="auto" w:fill="auto"/>
          </w:tcPr>
          <w:p w14:paraId="5A486455" w14:textId="0BDD00EE" w:rsidR="00E27E43" w:rsidRDefault="00205F92" w:rsidP="00205F92">
            <w:r w:rsidRPr="00205F92">
              <w:rPr>
                <w:position w:val="-10"/>
              </w:rPr>
              <w:object w:dxaOrig="200" w:dyaOrig="320" w14:anchorId="01173FFD">
                <v:shape id="_x0000_i1499" type="#_x0000_t75" style="width:10pt;height:16pt" o:ole="">
                  <v:imagedata r:id="rId530" o:title=""/>
                </v:shape>
                <o:OLEObject Type="Embed" ProgID="Equation.DSMT4" ShapeID="_x0000_i1499" DrawAspect="Content" ObjectID="_1357057391" r:id="rId531"/>
              </w:object>
            </w:r>
            <w:r w:rsidR="00E27E43">
              <w:t>, representing a measure of the fiber modulus</w:t>
            </w:r>
          </w:p>
        </w:tc>
        <w:tc>
          <w:tcPr>
            <w:tcW w:w="0" w:type="auto"/>
          </w:tcPr>
          <w:p w14:paraId="263DF476" w14:textId="77777777" w:rsidR="00E27E43" w:rsidRPr="00AF2221" w:rsidRDefault="00E27E43" w:rsidP="00452FB6">
            <w:pPr>
              <w:rPr>
                <w:position w:val="-10"/>
              </w:rPr>
            </w:pPr>
            <w:r>
              <w:rPr>
                <w:position w:val="-10"/>
              </w:rPr>
              <w:t>[</w:t>
            </w:r>
            <w:r>
              <w:rPr>
                <w:b/>
                <w:position w:val="-10"/>
              </w:rPr>
              <w:t>P</w:t>
            </w:r>
            <w:r>
              <w:rPr>
                <w:position w:val="-10"/>
              </w:rPr>
              <w:t>]</w:t>
            </w:r>
          </w:p>
        </w:tc>
      </w:tr>
      <w:tr w:rsidR="00E27E43" w14:paraId="420B5B30" w14:textId="77777777" w:rsidTr="00452FB6">
        <w:tc>
          <w:tcPr>
            <w:tcW w:w="0" w:type="auto"/>
            <w:shd w:val="clear" w:color="auto" w:fill="auto"/>
          </w:tcPr>
          <w:p w14:paraId="49C57521" w14:textId="77777777" w:rsidR="00E27E43" w:rsidRDefault="00E27E43" w:rsidP="00452FB6">
            <w:pPr>
              <w:pStyle w:val="code"/>
            </w:pPr>
            <w:r>
              <w:t>&lt;alpha&gt;</w:t>
            </w:r>
          </w:p>
        </w:tc>
        <w:tc>
          <w:tcPr>
            <w:tcW w:w="0" w:type="auto"/>
            <w:shd w:val="clear" w:color="auto" w:fill="auto"/>
          </w:tcPr>
          <w:p w14:paraId="372B4B8E" w14:textId="7D25903C" w:rsidR="00E27E43" w:rsidRDefault="00205F92" w:rsidP="00205F92">
            <w:r w:rsidRPr="00205F92">
              <w:rPr>
                <w:position w:val="-6"/>
              </w:rPr>
              <w:object w:dxaOrig="240" w:dyaOrig="220" w14:anchorId="0CAB2F65">
                <v:shape id="_x0000_i1500" type="#_x0000_t75" style="width:12pt;height:11.35pt" o:ole="">
                  <v:imagedata r:id="rId532" o:title=""/>
                </v:shape>
                <o:OLEObject Type="Embed" ProgID="Equation.DSMT4" ShapeID="_x0000_i1500" DrawAspect="Content" ObjectID="_1357057392" r:id="rId533"/>
              </w:object>
            </w:r>
            <w:r w:rsidR="00E27E43">
              <w:t>, coefficient of exponential argument</w:t>
            </w:r>
          </w:p>
        </w:tc>
        <w:tc>
          <w:tcPr>
            <w:tcW w:w="0" w:type="auto"/>
          </w:tcPr>
          <w:p w14:paraId="12FE54E4" w14:textId="77777777" w:rsidR="00E27E43" w:rsidRPr="00AF2221" w:rsidRDefault="00E27E43" w:rsidP="00452FB6">
            <w:pPr>
              <w:rPr>
                <w:position w:val="-6"/>
              </w:rPr>
            </w:pPr>
            <w:r>
              <w:rPr>
                <w:position w:val="-6"/>
              </w:rPr>
              <w:t>[ ]</w:t>
            </w:r>
          </w:p>
        </w:tc>
      </w:tr>
      <w:tr w:rsidR="00E27E43" w14:paraId="6B3D0652" w14:textId="77777777" w:rsidTr="00452FB6">
        <w:tc>
          <w:tcPr>
            <w:tcW w:w="0" w:type="auto"/>
            <w:shd w:val="clear" w:color="auto" w:fill="auto"/>
          </w:tcPr>
          <w:p w14:paraId="48B6084B" w14:textId="77777777" w:rsidR="00E27E43" w:rsidRDefault="00E27E43" w:rsidP="00452FB6">
            <w:pPr>
              <w:pStyle w:val="code"/>
            </w:pPr>
            <w:r>
              <w:t>&lt;beta&gt;</w:t>
            </w:r>
          </w:p>
        </w:tc>
        <w:tc>
          <w:tcPr>
            <w:tcW w:w="0" w:type="auto"/>
            <w:shd w:val="clear" w:color="auto" w:fill="auto"/>
          </w:tcPr>
          <w:p w14:paraId="0A690682" w14:textId="4E9D9586" w:rsidR="00E27E43" w:rsidRDefault="00205F92" w:rsidP="00205F92">
            <w:r w:rsidRPr="00205F92">
              <w:rPr>
                <w:position w:val="-10"/>
              </w:rPr>
              <w:object w:dxaOrig="240" w:dyaOrig="320" w14:anchorId="31AF4D04">
                <v:shape id="_x0000_i1501" type="#_x0000_t75" style="width:12pt;height:16pt" o:ole="">
                  <v:imagedata r:id="rId534" o:title=""/>
                </v:shape>
                <o:OLEObject Type="Embed" ProgID="Equation.DSMT4" ShapeID="_x0000_i1501" DrawAspect="Content" ObjectID="_1357057393" r:id="rId535"/>
              </w:object>
            </w:r>
            <w:r w:rsidR="00E27E43">
              <w:t>, power of exponential argument</w:t>
            </w:r>
          </w:p>
        </w:tc>
        <w:tc>
          <w:tcPr>
            <w:tcW w:w="0" w:type="auto"/>
          </w:tcPr>
          <w:p w14:paraId="7A2B53DC" w14:textId="77777777" w:rsidR="00E27E43" w:rsidRPr="00AF2221" w:rsidRDefault="00E27E43" w:rsidP="00452FB6">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5E953D28" w:rsidR="00E27E43" w:rsidRDefault="00E27E43" w:rsidP="001D6363">
      <w:pPr>
        <w:pStyle w:val="MTDisplayEquation"/>
      </w:pPr>
      <w:r>
        <w:tab/>
      </w:r>
      <w:r w:rsidR="00205F92" w:rsidRPr="00205F92">
        <w:rPr>
          <w:position w:val="-28"/>
        </w:rPr>
        <w:object w:dxaOrig="3460" w:dyaOrig="660" w14:anchorId="69D6C36A">
          <v:shape id="_x0000_i1502" type="#_x0000_t75" style="width:173.35pt;height:33.35pt" o:ole="">
            <v:imagedata r:id="rId536" o:title=""/>
          </v:shape>
          <o:OLEObject Type="Embed" ProgID="Equation.DSMT4" ShapeID="_x0000_i1502" DrawAspect="Content" ObjectID="_1357057394" r:id="rId537"/>
        </w:object>
      </w:r>
      <w:r>
        <w:t xml:space="preserve"> </w:t>
      </w:r>
      <w:r w:rsidR="007057A4">
        <w:t>,</w:t>
      </w:r>
    </w:p>
    <w:p w14:paraId="2BCE58AA" w14:textId="77777777" w:rsidR="00E27E43" w:rsidRDefault="00E27E43" w:rsidP="00E27E43">
      <w:pPr>
        <w:pStyle w:val="MTDisplayEquation"/>
      </w:pPr>
      <w:r>
        <w:tab/>
        <w:t>,</w:t>
      </w:r>
    </w:p>
    <w:p w14:paraId="262C2DDA" w14:textId="78985BBB" w:rsidR="00E27E43" w:rsidRPr="000230DC" w:rsidRDefault="00E27E43" w:rsidP="00E27E43">
      <w:r w:rsidRPr="000230DC">
        <w:t xml:space="preserve">where </w:t>
      </w:r>
      <w:r w:rsidR="00205F92" w:rsidRPr="00205F92">
        <w:rPr>
          <w:position w:val="-10"/>
        </w:rPr>
        <w:object w:dxaOrig="560" w:dyaOrig="320" w14:anchorId="3001B0D8">
          <v:shape id="_x0000_i1503" type="#_x0000_t75" style="width:28pt;height:16pt" o:ole="">
            <v:imagedata r:id="rId538" o:title=""/>
          </v:shape>
          <o:OLEObject Type="Embed" ProgID="Equation.DSMT4" ShapeID="_x0000_i1503" DrawAspect="Content" ObjectID="_1357057395" r:id="rId539"/>
        </w:object>
      </w:r>
      <w:r w:rsidRPr="000230DC">
        <w:t xml:space="preserve">, </w:t>
      </w:r>
      <w:r w:rsidR="00205F92" w:rsidRPr="00205F92">
        <w:rPr>
          <w:position w:val="-6"/>
        </w:rPr>
        <w:object w:dxaOrig="580" w:dyaOrig="279" w14:anchorId="59CA5527">
          <v:shape id="_x0000_i1504" type="#_x0000_t75" style="width:29.35pt;height:14pt" o:ole="">
            <v:imagedata r:id="rId540" o:title=""/>
          </v:shape>
          <o:OLEObject Type="Embed" ProgID="Equation.DSMT4" ShapeID="_x0000_i1504" DrawAspect="Content" ObjectID="_1357057396" r:id="rId541"/>
        </w:object>
      </w:r>
      <w:r w:rsidRPr="000230DC">
        <w:t xml:space="preserve">, and </w:t>
      </w:r>
      <w:r w:rsidR="00205F92" w:rsidRPr="00205F92">
        <w:rPr>
          <w:position w:val="-10"/>
        </w:rPr>
        <w:object w:dxaOrig="600" w:dyaOrig="320" w14:anchorId="6AA6171B">
          <v:shape id="_x0000_i1505" type="#_x0000_t75" style="width:30pt;height:16pt" o:ole="">
            <v:imagedata r:id="rId542" o:title=""/>
          </v:shape>
          <o:OLEObject Type="Embed" ProgID="Equation.DSMT4" ShapeID="_x0000_i1505" DrawAspect="Content" ObjectID="_1357057397" r:id="rId543"/>
        </w:object>
      </w:r>
      <w:r w:rsidRPr="000230DC">
        <w:t>.</w:t>
      </w:r>
    </w:p>
    <w:p w14:paraId="07E7D19A" w14:textId="77777777" w:rsidR="00E27E43" w:rsidRPr="000230DC" w:rsidRDefault="00E27E43" w:rsidP="00E27E43"/>
    <w:p w14:paraId="6360A668" w14:textId="59171CC8" w:rsidR="00E27E43" w:rsidRDefault="00E27E43" w:rsidP="00E27E43">
      <w:r>
        <w:t xml:space="preserve">Note: In the limit when </w:t>
      </w:r>
      <w:r w:rsidR="00205F92" w:rsidRPr="00205F92">
        <w:rPr>
          <w:position w:val="-6"/>
        </w:rPr>
        <w:object w:dxaOrig="680" w:dyaOrig="279" w14:anchorId="3A2F1E34">
          <v:shape id="_x0000_i1506" type="#_x0000_t75" style="width:34pt;height:14pt" o:ole="">
            <v:imagedata r:id="rId544" o:title=""/>
          </v:shape>
          <o:OLEObject Type="Embed" ProgID="Equation.DSMT4" ShapeID="_x0000_i1506" DrawAspect="Content" ObjectID="_1357057398" r:id="rId545"/>
        </w:object>
      </w:r>
      <w:r>
        <w:t>, this expressions produces a power law,</w:t>
      </w:r>
    </w:p>
    <w:p w14:paraId="228958FB" w14:textId="2D456A03" w:rsidR="00E27E43" w:rsidRDefault="00E27E43" w:rsidP="001D6363">
      <w:pPr>
        <w:pStyle w:val="MTDisplayEquation"/>
      </w:pPr>
      <w:r>
        <w:tab/>
      </w:r>
      <w:r w:rsidR="00205F92" w:rsidRPr="00205F92">
        <w:rPr>
          <w:position w:val="-28"/>
        </w:rPr>
        <w:object w:dxaOrig="2400" w:dyaOrig="660" w14:anchorId="409880F6">
          <v:shape id="_x0000_i1507" type="#_x0000_t75" style="width:120pt;height:33.35pt" o:ole="">
            <v:imagedata r:id="rId546" o:title=""/>
          </v:shape>
          <o:OLEObject Type="Embed" ProgID="Equation.DSMT4" ShapeID="_x0000_i1507" DrawAspect="Content" ObjectID="_1357057399" r:id="rId547"/>
        </w:object>
      </w:r>
      <w:r>
        <w:t xml:space="preserve"> </w:t>
      </w:r>
      <w:r w:rsidR="007057A4">
        <w:t>.</w:t>
      </w:r>
    </w:p>
    <w:p w14:paraId="6D1A981D" w14:textId="356841DB" w:rsidR="00E27E43" w:rsidRDefault="00E27E43" w:rsidP="00E27E43">
      <w:r w:rsidRPr="0097532C">
        <w:t xml:space="preserve">Note: When </w:t>
      </w:r>
      <w:r w:rsidR="00205F92" w:rsidRPr="00205F92">
        <w:rPr>
          <w:position w:val="-10"/>
        </w:rPr>
        <w:object w:dxaOrig="600" w:dyaOrig="320" w14:anchorId="2B6FB979">
          <v:shape id="_x0000_i1508" type="#_x0000_t75" style="width:30pt;height:16pt" o:ole="">
            <v:imagedata r:id="rId548" o:title=""/>
          </v:shape>
          <o:OLEObject Type="Embed" ProgID="Equation.DSMT4" ShapeID="_x0000_i1508" DrawAspect="Content" ObjectID="_1357057400" r:id="rId549"/>
        </w:object>
      </w:r>
      <w:r w:rsidRPr="0097532C">
        <w:t>, the fiber modulus is zero at the strain origin (</w:t>
      </w:r>
      <w:r w:rsidR="00205F92" w:rsidRPr="00205F92">
        <w:rPr>
          <w:position w:val="-12"/>
        </w:rPr>
        <w:object w:dxaOrig="580" w:dyaOrig="360" w14:anchorId="09006B50">
          <v:shape id="_x0000_i1509" type="#_x0000_t75" style="width:29.35pt;height:18pt" o:ole="">
            <v:imagedata r:id="rId550" o:title=""/>
          </v:shape>
          <o:OLEObject Type="Embed" ProgID="Equation.DSMT4" ShapeID="_x0000_i1509" DrawAspect="Content" ObjectID="_1357057401" r:id="rId551"/>
        </w:object>
      </w:r>
      <w:r w:rsidRPr="0097532C">
        <w:t xml:space="preserve">).  Therefore, use </w:t>
      </w:r>
      <w:r w:rsidR="00205F92" w:rsidRPr="00205F92">
        <w:rPr>
          <w:position w:val="-10"/>
        </w:rPr>
        <w:object w:dxaOrig="600" w:dyaOrig="320" w14:anchorId="61C297EB">
          <v:shape id="_x0000_i1510" type="#_x0000_t75" style="width:30pt;height:16pt" o:ole="">
            <v:imagedata r:id="rId552" o:title=""/>
          </v:shape>
          <o:OLEObject Type="Embed" ProgID="Equation.DSMT4" ShapeID="_x0000_i1510" DrawAspect="Content" ObjectID="_1357057402" r:id="rId553"/>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662" w:name="_Toc407974997"/>
      <w:r>
        <w:lastRenderedPageBreak/>
        <w:t>Fiber with Neo-Hookean Law</w:t>
      </w:r>
      <w:bookmarkEnd w:id="662"/>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452FB6">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0F70CFF2" w:rsidR="0097116E" w:rsidRDefault="00205F92" w:rsidP="00205F92">
            <w:r w:rsidRPr="00205F92">
              <w:rPr>
                <w:position w:val="-10"/>
              </w:rPr>
              <w:object w:dxaOrig="240" w:dyaOrig="260" w14:anchorId="46369481">
                <v:shape id="_x0000_i1511" type="#_x0000_t75" style="width:12pt;height:13.35pt" o:ole="">
                  <v:imagedata r:id="rId554" o:title=""/>
                </v:shape>
                <o:OLEObject Type="Embed" ProgID="Equation.DSMT4" ShapeID="_x0000_i1511" DrawAspect="Content" ObjectID="_1357057403" r:id="rId555"/>
              </w:object>
            </w:r>
            <w:r w:rsidR="0097116E">
              <w:t>, representing a measure of the fiber modulus</w:t>
            </w:r>
          </w:p>
        </w:tc>
        <w:tc>
          <w:tcPr>
            <w:tcW w:w="0" w:type="auto"/>
          </w:tcPr>
          <w:p w14:paraId="3C425122" w14:textId="77777777" w:rsidR="0097116E" w:rsidRPr="00AF2221" w:rsidRDefault="0097116E" w:rsidP="00452FB6">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78738B03" w:rsidR="0097116E" w:rsidRDefault="0097116E" w:rsidP="0097116E">
      <w:pPr>
        <w:pStyle w:val="MTDisplayEquation"/>
      </w:pPr>
      <w:r>
        <w:tab/>
      </w:r>
      <w:r w:rsidR="00205F92" w:rsidRPr="00205F92">
        <w:rPr>
          <w:position w:val="-24"/>
        </w:rPr>
        <w:object w:dxaOrig="2020" w:dyaOrig="620" w14:anchorId="49B2D8E2">
          <v:shape id="_x0000_i1512" type="#_x0000_t75" style="width:101.35pt;height:31.35pt" o:ole="">
            <v:imagedata r:id="rId556" o:title=""/>
          </v:shape>
          <o:OLEObject Type="Embed" ProgID="Equation.DSMT4" ShapeID="_x0000_i1512" DrawAspect="Content" ObjectID="_1357057404" r:id="rId557"/>
        </w:object>
      </w:r>
      <w:r>
        <w:t xml:space="preserve"> </w:t>
      </w:r>
      <w:r w:rsidR="005E5984">
        <w:t>,</w:t>
      </w:r>
    </w:p>
    <w:p w14:paraId="735EC2A5" w14:textId="02876508" w:rsidR="0097116E" w:rsidRDefault="0097116E" w:rsidP="0097116E">
      <w:r w:rsidRPr="000230DC">
        <w:t xml:space="preserve">where </w:t>
      </w:r>
      <w:r w:rsidR="00205F92" w:rsidRPr="00205F92">
        <w:rPr>
          <w:position w:val="-10"/>
        </w:rPr>
        <w:object w:dxaOrig="600" w:dyaOrig="320" w14:anchorId="69EC9012">
          <v:shape id="_x0000_i1513" type="#_x0000_t75" style="width:30pt;height:16pt" o:ole="">
            <v:imagedata r:id="rId558" o:title=""/>
          </v:shape>
          <o:OLEObject Type="Embed" ProgID="Equation.DSMT4" ShapeID="_x0000_i1513" DrawAspect="Content" ObjectID="_1357057405" r:id="rId559"/>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663" w:name="_Toc407974998"/>
      <w:r>
        <w:lastRenderedPageBreak/>
        <w:t>Fiber with Exponential-Power Law Uncoupled</w:t>
      </w:r>
      <w:bookmarkEnd w:id="663"/>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452FB6">
        <w:tc>
          <w:tcPr>
            <w:tcW w:w="0" w:type="auto"/>
            <w:shd w:val="clear" w:color="auto" w:fill="auto"/>
          </w:tcPr>
          <w:p w14:paraId="62D767D6" w14:textId="77777777" w:rsidR="00E0512E" w:rsidRDefault="00E0512E" w:rsidP="00452FB6">
            <w:pPr>
              <w:pStyle w:val="code"/>
            </w:pPr>
            <w:r>
              <w:t>&lt;ksi&gt;</w:t>
            </w:r>
          </w:p>
        </w:tc>
        <w:tc>
          <w:tcPr>
            <w:tcW w:w="0" w:type="auto"/>
            <w:shd w:val="clear" w:color="auto" w:fill="auto"/>
          </w:tcPr>
          <w:p w14:paraId="7CB7596D" w14:textId="19117591" w:rsidR="00E0512E" w:rsidRDefault="00205F92" w:rsidP="00205F92">
            <w:r w:rsidRPr="00205F92">
              <w:rPr>
                <w:position w:val="-10"/>
              </w:rPr>
              <w:object w:dxaOrig="200" w:dyaOrig="320" w14:anchorId="5EE902D6">
                <v:shape id="_x0000_i1514" type="#_x0000_t75" style="width:10pt;height:16pt" o:ole="">
                  <v:imagedata r:id="rId560" o:title=""/>
                </v:shape>
                <o:OLEObject Type="Embed" ProgID="Equation.DSMT4" ShapeID="_x0000_i1514" DrawAspect="Content" ObjectID="_1357057406" r:id="rId561"/>
              </w:object>
            </w:r>
            <w:r w:rsidR="00E0512E">
              <w:t>, representing a measure of the fiber modulus</w:t>
            </w:r>
          </w:p>
        </w:tc>
        <w:tc>
          <w:tcPr>
            <w:tcW w:w="0" w:type="auto"/>
          </w:tcPr>
          <w:p w14:paraId="20EE9EE3" w14:textId="77777777" w:rsidR="00E0512E" w:rsidRPr="00AF2221" w:rsidRDefault="00E0512E" w:rsidP="00452FB6">
            <w:pPr>
              <w:rPr>
                <w:position w:val="-10"/>
              </w:rPr>
            </w:pPr>
            <w:r>
              <w:rPr>
                <w:position w:val="-10"/>
              </w:rPr>
              <w:t>[</w:t>
            </w:r>
            <w:r>
              <w:rPr>
                <w:b/>
                <w:position w:val="-10"/>
              </w:rPr>
              <w:t>P</w:t>
            </w:r>
            <w:r>
              <w:rPr>
                <w:position w:val="-10"/>
              </w:rPr>
              <w:t>]</w:t>
            </w:r>
          </w:p>
        </w:tc>
      </w:tr>
      <w:tr w:rsidR="00E0512E" w14:paraId="291DE673" w14:textId="77777777" w:rsidTr="00452FB6">
        <w:tc>
          <w:tcPr>
            <w:tcW w:w="0" w:type="auto"/>
            <w:shd w:val="clear" w:color="auto" w:fill="auto"/>
          </w:tcPr>
          <w:p w14:paraId="57893C37" w14:textId="77777777" w:rsidR="00E0512E" w:rsidRDefault="00E0512E" w:rsidP="00452FB6">
            <w:pPr>
              <w:pStyle w:val="code"/>
            </w:pPr>
            <w:r>
              <w:t>&lt;alpha&gt;</w:t>
            </w:r>
          </w:p>
        </w:tc>
        <w:tc>
          <w:tcPr>
            <w:tcW w:w="0" w:type="auto"/>
            <w:shd w:val="clear" w:color="auto" w:fill="auto"/>
          </w:tcPr>
          <w:p w14:paraId="46D7E984" w14:textId="79ACFEBD" w:rsidR="00E0512E" w:rsidRDefault="00205F92" w:rsidP="00205F92">
            <w:r w:rsidRPr="00205F92">
              <w:rPr>
                <w:position w:val="-6"/>
              </w:rPr>
              <w:object w:dxaOrig="240" w:dyaOrig="220" w14:anchorId="220BB120">
                <v:shape id="_x0000_i1515" type="#_x0000_t75" style="width:12pt;height:11.35pt" o:ole="">
                  <v:imagedata r:id="rId562" o:title=""/>
                </v:shape>
                <o:OLEObject Type="Embed" ProgID="Equation.DSMT4" ShapeID="_x0000_i1515" DrawAspect="Content" ObjectID="_1357057407" r:id="rId563"/>
              </w:object>
            </w:r>
            <w:r w:rsidR="00E0512E">
              <w:t>, coefficient of exponential argument</w:t>
            </w:r>
          </w:p>
        </w:tc>
        <w:tc>
          <w:tcPr>
            <w:tcW w:w="0" w:type="auto"/>
          </w:tcPr>
          <w:p w14:paraId="64263721" w14:textId="77777777" w:rsidR="00E0512E" w:rsidRPr="00AF2221" w:rsidRDefault="00E0512E" w:rsidP="00452FB6">
            <w:pPr>
              <w:rPr>
                <w:position w:val="-6"/>
              </w:rPr>
            </w:pPr>
            <w:r>
              <w:rPr>
                <w:position w:val="-6"/>
              </w:rPr>
              <w:t>[ ]</w:t>
            </w:r>
          </w:p>
        </w:tc>
      </w:tr>
      <w:tr w:rsidR="00E0512E" w14:paraId="3E48D35D" w14:textId="77777777" w:rsidTr="00452FB6">
        <w:tc>
          <w:tcPr>
            <w:tcW w:w="0" w:type="auto"/>
            <w:shd w:val="clear" w:color="auto" w:fill="auto"/>
          </w:tcPr>
          <w:p w14:paraId="7B1E8E1C" w14:textId="77777777" w:rsidR="00E0512E" w:rsidRDefault="00E0512E" w:rsidP="00452FB6">
            <w:pPr>
              <w:pStyle w:val="code"/>
            </w:pPr>
            <w:r>
              <w:t>&lt;beta&gt;</w:t>
            </w:r>
          </w:p>
        </w:tc>
        <w:tc>
          <w:tcPr>
            <w:tcW w:w="0" w:type="auto"/>
            <w:shd w:val="clear" w:color="auto" w:fill="auto"/>
          </w:tcPr>
          <w:p w14:paraId="5E3EBB2F" w14:textId="2CC2C3CB" w:rsidR="00E0512E" w:rsidRDefault="00205F92" w:rsidP="00205F92">
            <w:r w:rsidRPr="00205F92">
              <w:rPr>
                <w:position w:val="-10"/>
              </w:rPr>
              <w:object w:dxaOrig="240" w:dyaOrig="320" w14:anchorId="08FAB63F">
                <v:shape id="_x0000_i1516" type="#_x0000_t75" style="width:12pt;height:16pt" o:ole="">
                  <v:imagedata r:id="rId564" o:title=""/>
                </v:shape>
                <o:OLEObject Type="Embed" ProgID="Equation.DSMT4" ShapeID="_x0000_i1516" DrawAspect="Content" ObjectID="_1357057408" r:id="rId565"/>
              </w:object>
            </w:r>
            <w:r w:rsidR="00E0512E">
              <w:t>, power of exponential argument</w:t>
            </w:r>
          </w:p>
        </w:tc>
        <w:tc>
          <w:tcPr>
            <w:tcW w:w="0" w:type="auto"/>
          </w:tcPr>
          <w:p w14:paraId="279FF363" w14:textId="77777777" w:rsidR="00E0512E" w:rsidRPr="00AF2221" w:rsidRDefault="00E0512E" w:rsidP="00452FB6">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39903FEF" w:rsidR="00E0512E" w:rsidRDefault="00E0512E" w:rsidP="00E0512E">
      <w:pPr>
        <w:pStyle w:val="MTDisplayEquation"/>
      </w:pPr>
      <w:r>
        <w:tab/>
      </w:r>
      <w:r w:rsidR="00205F92" w:rsidRPr="00205F92">
        <w:rPr>
          <w:position w:val="-28"/>
        </w:rPr>
        <w:object w:dxaOrig="3440" w:dyaOrig="660" w14:anchorId="7BB34D82">
          <v:shape id="_x0000_i1517" type="#_x0000_t75" style="width:172pt;height:33.35pt" o:ole="">
            <v:imagedata r:id="rId566" o:title=""/>
          </v:shape>
          <o:OLEObject Type="Embed" ProgID="Equation.DSMT4" ShapeID="_x0000_i1517" DrawAspect="Content" ObjectID="_1357057409" r:id="rId567"/>
        </w:object>
      </w:r>
      <w:r>
        <w:t xml:space="preserve"> ,</w:t>
      </w:r>
    </w:p>
    <w:p w14:paraId="26C4C158" w14:textId="77777777" w:rsidR="00E0512E" w:rsidRDefault="00E0512E" w:rsidP="00E0512E">
      <w:pPr>
        <w:pStyle w:val="MTDisplayEquation"/>
      </w:pPr>
      <w:r>
        <w:tab/>
        <w:t>,</w:t>
      </w:r>
    </w:p>
    <w:p w14:paraId="653A1AF8" w14:textId="1ABB48DF" w:rsidR="00E0512E" w:rsidRPr="000230DC" w:rsidRDefault="00E0512E" w:rsidP="00E0512E">
      <w:r w:rsidRPr="000230DC">
        <w:t xml:space="preserve">where </w:t>
      </w:r>
      <w:r w:rsidR="00205F92" w:rsidRPr="00205F92">
        <w:rPr>
          <w:position w:val="-10"/>
        </w:rPr>
        <w:object w:dxaOrig="560" w:dyaOrig="320" w14:anchorId="6DBF0047">
          <v:shape id="_x0000_i1518" type="#_x0000_t75" style="width:28pt;height:16pt" o:ole="">
            <v:imagedata r:id="rId568" o:title=""/>
          </v:shape>
          <o:OLEObject Type="Embed" ProgID="Equation.DSMT4" ShapeID="_x0000_i1518" DrawAspect="Content" ObjectID="_1357057410" r:id="rId569"/>
        </w:object>
      </w:r>
      <w:r w:rsidRPr="000230DC">
        <w:t xml:space="preserve">, </w:t>
      </w:r>
      <w:r w:rsidR="00205F92" w:rsidRPr="00205F92">
        <w:rPr>
          <w:position w:val="-6"/>
        </w:rPr>
        <w:object w:dxaOrig="580" w:dyaOrig="279" w14:anchorId="783CB3DC">
          <v:shape id="_x0000_i1519" type="#_x0000_t75" style="width:29.35pt;height:14pt" o:ole="">
            <v:imagedata r:id="rId570" o:title=""/>
          </v:shape>
          <o:OLEObject Type="Embed" ProgID="Equation.DSMT4" ShapeID="_x0000_i1519" DrawAspect="Content" ObjectID="_1357057411" r:id="rId571"/>
        </w:object>
      </w:r>
      <w:r w:rsidRPr="000230DC">
        <w:t xml:space="preserve">, and </w:t>
      </w:r>
      <w:r w:rsidR="00205F92" w:rsidRPr="00205F92">
        <w:rPr>
          <w:position w:val="-10"/>
        </w:rPr>
        <w:object w:dxaOrig="600" w:dyaOrig="320" w14:anchorId="32B6D919">
          <v:shape id="_x0000_i1520" type="#_x0000_t75" style="width:30pt;height:16pt" o:ole="">
            <v:imagedata r:id="rId572" o:title=""/>
          </v:shape>
          <o:OLEObject Type="Embed" ProgID="Equation.DSMT4" ShapeID="_x0000_i1520" DrawAspect="Content" ObjectID="_1357057412" r:id="rId573"/>
        </w:object>
      </w:r>
      <w:r w:rsidRPr="000230DC">
        <w:t>.</w:t>
      </w:r>
    </w:p>
    <w:p w14:paraId="0129794F" w14:textId="77777777" w:rsidR="00E0512E" w:rsidRPr="000230DC" w:rsidRDefault="00E0512E" w:rsidP="00E0512E"/>
    <w:p w14:paraId="2F1F7DAE" w14:textId="6D82F55C" w:rsidR="00E0512E" w:rsidRDefault="00E0512E" w:rsidP="00E0512E">
      <w:r>
        <w:t xml:space="preserve">Note: In the limit when </w:t>
      </w:r>
      <w:r w:rsidR="00205F92" w:rsidRPr="00205F92">
        <w:rPr>
          <w:position w:val="-6"/>
        </w:rPr>
        <w:object w:dxaOrig="680" w:dyaOrig="279" w14:anchorId="45D8D0C8">
          <v:shape id="_x0000_i1521" type="#_x0000_t75" style="width:34pt;height:14pt" o:ole="">
            <v:imagedata r:id="rId574" o:title=""/>
          </v:shape>
          <o:OLEObject Type="Embed" ProgID="Equation.DSMT4" ShapeID="_x0000_i1521" DrawAspect="Content" ObjectID="_1357057413" r:id="rId575"/>
        </w:object>
      </w:r>
      <w:r>
        <w:t>, this expressions produces a power law,</w:t>
      </w:r>
    </w:p>
    <w:p w14:paraId="6625359B" w14:textId="7BFFFAED" w:rsidR="00E0512E" w:rsidRDefault="00E0512E" w:rsidP="00E0512E">
      <w:pPr>
        <w:pStyle w:val="MTDisplayEquation"/>
      </w:pPr>
      <w:r>
        <w:tab/>
      </w:r>
      <w:r w:rsidR="00205F92" w:rsidRPr="00205F92">
        <w:rPr>
          <w:position w:val="-28"/>
        </w:rPr>
        <w:object w:dxaOrig="2400" w:dyaOrig="660" w14:anchorId="47BD58C3">
          <v:shape id="_x0000_i1522" type="#_x0000_t75" style="width:120pt;height:33.35pt" o:ole="">
            <v:imagedata r:id="rId576" o:title=""/>
          </v:shape>
          <o:OLEObject Type="Embed" ProgID="Equation.DSMT4" ShapeID="_x0000_i1522" DrawAspect="Content" ObjectID="_1357057414" r:id="rId577"/>
        </w:object>
      </w:r>
      <w:r>
        <w:t xml:space="preserve"> .</w:t>
      </w:r>
    </w:p>
    <w:p w14:paraId="3C8665E5" w14:textId="547B0FB4" w:rsidR="00E0512E" w:rsidRDefault="00E0512E" w:rsidP="00E0512E">
      <w:r w:rsidRPr="0097532C">
        <w:t xml:space="preserve">Note: When </w:t>
      </w:r>
      <w:r w:rsidR="00205F92" w:rsidRPr="00205F92">
        <w:rPr>
          <w:position w:val="-10"/>
        </w:rPr>
        <w:object w:dxaOrig="600" w:dyaOrig="320" w14:anchorId="0FF6F2FE">
          <v:shape id="_x0000_i1523" type="#_x0000_t75" style="width:30pt;height:16pt" o:ole="">
            <v:imagedata r:id="rId578" o:title=""/>
          </v:shape>
          <o:OLEObject Type="Embed" ProgID="Equation.DSMT4" ShapeID="_x0000_i1523" DrawAspect="Content" ObjectID="_1357057415" r:id="rId579"/>
        </w:object>
      </w:r>
      <w:r w:rsidRPr="0097532C">
        <w:t>, the fiber modulus is zero at the strain origin (</w:t>
      </w:r>
      <w:r w:rsidR="00205F92" w:rsidRPr="00205F92">
        <w:rPr>
          <w:position w:val="-12"/>
        </w:rPr>
        <w:object w:dxaOrig="580" w:dyaOrig="380" w14:anchorId="1CEC7564">
          <v:shape id="_x0000_i1524" type="#_x0000_t75" style="width:29.35pt;height:19.35pt" o:ole="">
            <v:imagedata r:id="rId580" o:title=""/>
          </v:shape>
          <o:OLEObject Type="Embed" ProgID="Equation.DSMT4" ShapeID="_x0000_i1524" DrawAspect="Content" ObjectID="_1357057416" r:id="rId581"/>
        </w:object>
      </w:r>
      <w:r w:rsidRPr="0097532C">
        <w:t xml:space="preserve">).  Therefore, use </w:t>
      </w:r>
      <w:r w:rsidR="00205F92" w:rsidRPr="00205F92">
        <w:rPr>
          <w:position w:val="-10"/>
        </w:rPr>
        <w:object w:dxaOrig="600" w:dyaOrig="320" w14:anchorId="07810CC4">
          <v:shape id="_x0000_i1525" type="#_x0000_t75" style="width:30pt;height:16pt" o:ole="">
            <v:imagedata r:id="rId582" o:title=""/>
          </v:shape>
          <o:OLEObject Type="Embed" ProgID="Equation.DSMT4" ShapeID="_x0000_i1525" DrawAspect="Content" ObjectID="_1357057417" r:id="rId583"/>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664" w:name="_Toc407974999"/>
      <w:r>
        <w:lastRenderedPageBreak/>
        <w:t>Fiber with Neo-Hookean Law</w:t>
      </w:r>
      <w:r w:rsidR="00446E45">
        <w:t xml:space="preserve"> Uncoupled</w:t>
      </w:r>
      <w:bookmarkEnd w:id="664"/>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452FB6">
        <w:tc>
          <w:tcPr>
            <w:tcW w:w="0" w:type="auto"/>
            <w:shd w:val="clear" w:color="auto" w:fill="auto"/>
          </w:tcPr>
          <w:p w14:paraId="1E44DF06" w14:textId="77777777" w:rsidR="00E0512E" w:rsidRDefault="00E0512E" w:rsidP="00452FB6">
            <w:pPr>
              <w:pStyle w:val="code"/>
            </w:pPr>
            <w:r>
              <w:t>&lt;mu&gt;</w:t>
            </w:r>
          </w:p>
        </w:tc>
        <w:tc>
          <w:tcPr>
            <w:tcW w:w="0" w:type="auto"/>
            <w:shd w:val="clear" w:color="auto" w:fill="auto"/>
          </w:tcPr>
          <w:p w14:paraId="532CA678" w14:textId="7385477A" w:rsidR="00E0512E" w:rsidRDefault="00205F92" w:rsidP="00205F92">
            <w:r w:rsidRPr="00205F92">
              <w:rPr>
                <w:position w:val="-10"/>
              </w:rPr>
              <w:object w:dxaOrig="240" w:dyaOrig="260" w14:anchorId="705550CD">
                <v:shape id="_x0000_i1526" type="#_x0000_t75" style="width:12pt;height:13.35pt" o:ole="">
                  <v:imagedata r:id="rId584" o:title=""/>
                </v:shape>
                <o:OLEObject Type="Embed" ProgID="Equation.DSMT4" ShapeID="_x0000_i1526" DrawAspect="Content" ObjectID="_1357057418" r:id="rId585"/>
              </w:object>
            </w:r>
            <w:r w:rsidR="00E0512E">
              <w:t>, representing a measure of the fiber modulus</w:t>
            </w:r>
          </w:p>
        </w:tc>
        <w:tc>
          <w:tcPr>
            <w:tcW w:w="0" w:type="auto"/>
          </w:tcPr>
          <w:p w14:paraId="72FB39C2" w14:textId="77777777" w:rsidR="00E0512E" w:rsidRPr="00AF2221" w:rsidRDefault="00E0512E" w:rsidP="00452FB6">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0169C4C4" w:rsidR="00E0512E" w:rsidRDefault="00E0512E" w:rsidP="00E0512E">
      <w:pPr>
        <w:pStyle w:val="MTDisplayEquation"/>
      </w:pPr>
      <w:r>
        <w:tab/>
      </w:r>
      <w:r w:rsidR="00205F92" w:rsidRPr="00205F92">
        <w:rPr>
          <w:position w:val="-24"/>
        </w:rPr>
        <w:object w:dxaOrig="2020" w:dyaOrig="620" w14:anchorId="3AEF389C">
          <v:shape id="_x0000_i1527" type="#_x0000_t75" style="width:101.35pt;height:31.35pt" o:ole="">
            <v:imagedata r:id="rId586" o:title=""/>
          </v:shape>
          <o:OLEObject Type="Embed" ProgID="Equation.DSMT4" ShapeID="_x0000_i1527" DrawAspect="Content" ObjectID="_1357057419" r:id="rId587"/>
        </w:object>
      </w:r>
      <w:r>
        <w:t xml:space="preserve"> ,</w:t>
      </w:r>
    </w:p>
    <w:p w14:paraId="4962E8A0" w14:textId="6AE8FD26" w:rsidR="00E0512E" w:rsidRDefault="00E0512E" w:rsidP="00E0512E">
      <w:r w:rsidRPr="000230DC">
        <w:t xml:space="preserve">where </w:t>
      </w:r>
      <w:r w:rsidR="00205F92" w:rsidRPr="00205F92">
        <w:rPr>
          <w:position w:val="-10"/>
        </w:rPr>
        <w:object w:dxaOrig="600" w:dyaOrig="320" w14:anchorId="0F1A2368">
          <v:shape id="_x0000_i1528" type="#_x0000_t75" style="width:30pt;height:16pt" o:ole="">
            <v:imagedata r:id="rId588" o:title=""/>
          </v:shape>
          <o:OLEObject Type="Embed" ProgID="Equation.DSMT4" ShapeID="_x0000_i1528" DrawAspect="Content" ObjectID="_1357057420" r:id="rId589"/>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665" w:name="_Ref280612869"/>
      <w:bookmarkStart w:id="666" w:name="_Toc407975000"/>
      <w:r>
        <w:lastRenderedPageBreak/>
        <w:t>Distribution</w:t>
      </w:r>
      <w:bookmarkEnd w:id="665"/>
      <w:bookmarkEnd w:id="666"/>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667" w:name="_Toc407975001"/>
      <w:r>
        <w:lastRenderedPageBreak/>
        <w:t>Spherical</w:t>
      </w:r>
      <w:bookmarkEnd w:id="667"/>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52FEA860" w:rsidR="007057A4" w:rsidRDefault="007057A4" w:rsidP="001D6363">
      <w:pPr>
        <w:pStyle w:val="MTDisplayEquation"/>
      </w:pPr>
      <w:r>
        <w:tab/>
      </w:r>
      <w:r w:rsidR="00205F92" w:rsidRPr="00205F92">
        <w:rPr>
          <w:position w:val="-14"/>
        </w:rPr>
        <w:object w:dxaOrig="1260" w:dyaOrig="400" w14:anchorId="586B55C4">
          <v:shape id="_x0000_i1529" type="#_x0000_t75" style="width:63.35pt;height:20pt" o:ole="">
            <v:imagedata r:id="rId590" o:title=""/>
          </v:shape>
          <o:OLEObject Type="Embed" ProgID="Equation.DSMT4" ShapeID="_x0000_i1529" DrawAspect="Content" ObjectID="_1357057421" r:id="rId591"/>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92"/>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668" w:name="_Toc407975002"/>
      <w:r>
        <w:lastRenderedPageBreak/>
        <w:t>Ellipsoidal</w:t>
      </w:r>
      <w:bookmarkEnd w:id="668"/>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7C328AA6" w:rsidR="007057A4" w:rsidRDefault="007057A4" w:rsidP="001D6363">
      <w:pPr>
        <w:pStyle w:val="MTDisplayEquation"/>
      </w:pPr>
      <w:r>
        <w:tab/>
      </w:r>
      <w:r w:rsidR="00205F92" w:rsidRPr="00205F92">
        <w:rPr>
          <w:position w:val="-36"/>
        </w:rPr>
        <w:object w:dxaOrig="3820" w:dyaOrig="880" w14:anchorId="10A3F1D4">
          <v:shape id="_x0000_i1530" type="#_x0000_t75" style="width:191.35pt;height:44pt" o:ole="">
            <v:imagedata r:id="rId593" o:title=""/>
          </v:shape>
          <o:OLEObject Type="Embed" ProgID="Equation.DSMT4" ShapeID="_x0000_i1530" DrawAspect="Content" ObjectID="_1357057422" r:id="rId594"/>
        </w:object>
      </w:r>
      <w:r>
        <w:t xml:space="preserve"> ,</w:t>
      </w:r>
    </w:p>
    <w:p w14:paraId="3F13FEEB" w14:textId="15C8E98A" w:rsidR="00027BCA" w:rsidRDefault="007057A4" w:rsidP="00027BCA">
      <w:r>
        <w:t xml:space="preserve">where </w:t>
      </w:r>
      <w:r w:rsidR="00205F92" w:rsidRPr="00205F92">
        <w:rPr>
          <w:position w:val="-14"/>
        </w:rPr>
        <w:object w:dxaOrig="1040" w:dyaOrig="400" w14:anchorId="4B042501">
          <v:shape id="_x0000_i1531" type="#_x0000_t75" style="width:52pt;height:20pt" o:ole="">
            <v:imagedata r:id="rId595" o:title=""/>
          </v:shape>
          <o:OLEObject Type="Embed" ProgID="Equation.DSMT4" ShapeID="_x0000_i1531" DrawAspect="Content" ObjectID="_1357057423" r:id="rId596"/>
        </w:object>
      </w:r>
      <w:r>
        <w:t xml:space="preserve"> are the components of </w:t>
      </w:r>
      <w:r w:rsidR="00205F92" w:rsidRPr="00205F92">
        <w:rPr>
          <w:position w:val="-4"/>
        </w:rPr>
        <w:object w:dxaOrig="200" w:dyaOrig="200" w14:anchorId="0D62FA5D">
          <v:shape id="_x0000_i1532" type="#_x0000_t75" style="width:10pt;height:10pt" o:ole="">
            <v:imagedata r:id="rId597" o:title=""/>
          </v:shape>
          <o:OLEObject Type="Embed" ProgID="Equation.DSMT4" ShapeID="_x0000_i1532" DrawAspect="Content" ObjectID="_1357057424" r:id="rId598"/>
        </w:object>
      </w:r>
      <w:r>
        <w:t xml:space="preserve"> and </w:t>
      </w:r>
      <w:r w:rsidR="00205F92" w:rsidRPr="00205F92">
        <w:rPr>
          <w:position w:val="-6"/>
        </w:rPr>
        <w:object w:dxaOrig="240" w:dyaOrig="279" w14:anchorId="7E0407C6">
          <v:shape id="_x0000_i1533" type="#_x0000_t75" style="width:12pt;height:14pt" o:ole="">
            <v:imagedata r:id="rId599" o:title=""/>
          </v:shape>
          <o:OLEObject Type="Embed" ProgID="Equation.DSMT4" ShapeID="_x0000_i1533" DrawAspect="Content" ObjectID="_1357057425" r:id="rId600"/>
        </w:object>
      </w:r>
      <w:r>
        <w:t xml:space="preserve"> is calculated to satisfy the integration constraint on </w:t>
      </w:r>
      <w:r w:rsidR="00205F92" w:rsidRPr="00205F92">
        <w:rPr>
          <w:position w:val="-14"/>
        </w:rPr>
        <w:object w:dxaOrig="580" w:dyaOrig="400" w14:anchorId="5471BCD0">
          <v:shape id="_x0000_i1534" type="#_x0000_t75" style="width:29.35pt;height:20pt" o:ole="">
            <v:imagedata r:id="rId601" o:title=""/>
          </v:shape>
          <o:OLEObject Type="Embed" ProgID="Equation.DSMT4" ShapeID="_x0000_i1534" DrawAspect="Content" ObjectID="_1357057426" r:id="rId602"/>
        </w:object>
      </w:r>
      <w:r>
        <w:t>.</w:t>
      </w:r>
      <w:r w:rsidR="009B629A">
        <w:t xml:space="preserve">  </w:t>
      </w:r>
      <w:r w:rsidR="00993776">
        <w:t xml:space="preserve">The parameters </w:t>
      </w:r>
      <w:r w:rsidR="00205F92" w:rsidRPr="00205F92">
        <w:rPr>
          <w:position w:val="-14"/>
        </w:rPr>
        <w:object w:dxaOrig="780" w:dyaOrig="400" w14:anchorId="6A30AD68">
          <v:shape id="_x0000_i1535" type="#_x0000_t75" style="width:39.35pt;height:20pt" o:ole="">
            <v:imagedata r:id="rId603" o:title=""/>
          </v:shape>
          <o:OLEObject Type="Embed" ProgID="Equation.DSMT4" ShapeID="_x0000_i1535" DrawAspect="Content" ObjectID="_1357057427" r:id="rId604"/>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7057A4" w14:paraId="2F205C28" w14:textId="77777777" w:rsidTr="00452FB6">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7E8DF451" w:rsidR="007057A4" w:rsidRDefault="007057A4" w:rsidP="00205F92">
            <w:r>
              <w:t xml:space="preserve">The semi-principal axes </w:t>
            </w:r>
            <w:r w:rsidR="00205F92" w:rsidRPr="00205F92">
              <w:rPr>
                <w:position w:val="-14"/>
              </w:rPr>
              <w:object w:dxaOrig="780" w:dyaOrig="400" w14:anchorId="616CF2CB">
                <v:shape id="_x0000_i1536" type="#_x0000_t75" style="width:39.35pt;height:20pt" o:ole="">
                  <v:imagedata r:id="rId605" o:title=""/>
                </v:shape>
                <o:OLEObject Type="Embed" ProgID="Equation.DSMT4" ShapeID="_x0000_i1536" DrawAspect="Content" ObjectID="_1357057428" r:id="rId606"/>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06DB5AD0" w:rsidR="00E23694" w:rsidRDefault="00320E53" w:rsidP="001D6363">
      <w:r>
        <w:t xml:space="preserve">The value of </w:t>
      </w:r>
      <w:r w:rsidR="00205F92" w:rsidRPr="00205F92">
        <w:rPr>
          <w:position w:val="-6"/>
        </w:rPr>
        <w:object w:dxaOrig="240" w:dyaOrig="279" w14:anchorId="37CB3158">
          <v:shape id="_x0000_i1537" type="#_x0000_t75" style="width:12pt;height:14pt" o:ole="">
            <v:imagedata r:id="rId607" o:title=""/>
          </v:shape>
          <o:OLEObject Type="Embed" ProgID="Equation.DSMT4" ShapeID="_x0000_i1537" DrawAspect="Content" ObjectID="_1357057429" r:id="rId608"/>
        </w:object>
      </w:r>
      <w:r>
        <w:t xml:space="preserve"> </w:t>
      </w:r>
      <w:r w:rsidR="00FE2F43">
        <w:t>is</w:t>
      </w:r>
      <w:r>
        <w:t xml:space="preserve"> automatically adjusted to account for the values of the semi-principal axes </w:t>
      </w:r>
      <w:r w:rsidR="00205F92" w:rsidRPr="00205F92">
        <w:rPr>
          <w:position w:val="-14"/>
        </w:rPr>
        <w:object w:dxaOrig="780" w:dyaOrig="400" w14:anchorId="45F14F34">
          <v:shape id="_x0000_i1538" type="#_x0000_t75" style="width:39.35pt;height:20pt" o:ole="">
            <v:imagedata r:id="rId609" o:title=""/>
          </v:shape>
          <o:OLEObject Type="Embed" ProgID="Equation.DSMT4" ShapeID="_x0000_i1538" DrawAspect="Content" ObjectID="_1357057430" r:id="rId610"/>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592"/>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611"/>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612"/>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613"/>
                          <a:stretch>
                            <a:fillRect/>
                          </a:stretch>
                        </pic:blipFill>
                        <pic:spPr>
                          <a:xfrm>
                            <a:off x="2864356" y="320346"/>
                            <a:ext cx="2622296" cy="1502664"/>
                          </a:xfrm>
                          <a:prstGeom prst="rect">
                            <a:avLst/>
                          </a:prstGeom>
                        </pic:spPr>
                      </pic:pic>
                    </wpg:wgp>
                  </a:graphicData>
                </a:graphic>
              </wp:inline>
            </w:drawing>
          </mc:Choice>
          <mc:Fallback>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669" w:name="_Toc407975003"/>
      <w:r>
        <w:lastRenderedPageBreak/>
        <w:t>π-Periodic von Mises Distribution</w:t>
      </w:r>
      <w:bookmarkEnd w:id="669"/>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2D3B1F19" w:rsidR="009B629A" w:rsidRDefault="009B629A" w:rsidP="009B629A">
      <w:pPr>
        <w:pStyle w:val="MTDisplayEquation"/>
      </w:pPr>
      <w:r>
        <w:tab/>
      </w:r>
      <w:r w:rsidR="00205F92" w:rsidRPr="00205F92">
        <w:rPr>
          <w:position w:val="-42"/>
        </w:rPr>
        <w:object w:dxaOrig="2620" w:dyaOrig="900" w14:anchorId="4804398C">
          <v:shape id="_x0000_i1539" type="#_x0000_t75" style="width:131.35pt;height:45.35pt" o:ole="">
            <v:imagedata r:id="rId1051" o:title=""/>
          </v:shape>
          <o:OLEObject Type="Embed" ProgID="Equation.DSMT4" ShapeID="_x0000_i1539" DrawAspect="Content" ObjectID="_1357057431" r:id="rId1052"/>
        </w:object>
      </w:r>
      <w:r>
        <w:t xml:space="preserve"> ,</w:t>
      </w:r>
    </w:p>
    <w:p w14:paraId="1574DAB2" w14:textId="564167EA" w:rsidR="009B629A" w:rsidRDefault="009B629A" w:rsidP="009B629A">
      <w:r>
        <w:t xml:space="preserve">where </w:t>
      </w:r>
      <w:r w:rsidR="00205F92" w:rsidRPr="00205F92">
        <w:rPr>
          <w:position w:val="-14"/>
        </w:rPr>
        <w:object w:dxaOrig="1040" w:dyaOrig="400" w14:anchorId="7CD11957">
          <v:shape id="_x0000_i1540" type="#_x0000_t75" style="width:52pt;height:20pt" o:ole="">
            <v:imagedata r:id="rId1053" o:title=""/>
          </v:shape>
          <o:OLEObject Type="Embed" ProgID="Equation.DSMT4" ShapeID="_x0000_i1540" DrawAspect="Content" ObjectID="_1357057432" r:id="rId1054"/>
        </w:object>
      </w:r>
      <w:r>
        <w:t xml:space="preserve"> are the components of </w:t>
      </w:r>
      <w:r w:rsidR="00205F92" w:rsidRPr="00205F92">
        <w:rPr>
          <w:position w:val="-4"/>
        </w:rPr>
        <w:object w:dxaOrig="200" w:dyaOrig="200" w14:anchorId="5E0B2057">
          <v:shape id="_x0000_i1541" type="#_x0000_t75" style="width:10pt;height:10pt" o:ole="">
            <v:imagedata r:id="rId1055" o:title=""/>
          </v:shape>
          <o:OLEObject Type="Embed" ProgID="Equation.DSMT4" ShapeID="_x0000_i1541" DrawAspect="Content" ObjectID="_1357057433" r:id="rId1056"/>
        </w:object>
      </w:r>
      <w:r>
        <w:t xml:space="preserve"> and </w:t>
      </w:r>
      <w:r w:rsidR="00205F92" w:rsidRPr="00205F92">
        <w:rPr>
          <w:position w:val="-6"/>
        </w:rPr>
        <w:object w:dxaOrig="200" w:dyaOrig="279" w14:anchorId="1921B6F0">
          <v:shape id="_x0000_i1542" type="#_x0000_t75" style="width:10pt;height:14pt" o:ole="">
            <v:imagedata r:id="rId1057" o:title=""/>
          </v:shape>
          <o:OLEObject Type="Embed" ProgID="Equation.DSMT4" ShapeID="_x0000_i1542" DrawAspect="Content" ObjectID="_1357057434" r:id="rId1058"/>
        </w:object>
      </w:r>
      <w:r>
        <w:t xml:space="preserve"> is the concentration parameter</w:t>
      </w:r>
      <w:r w:rsidR="00993776">
        <w:t xml:space="preserve"> (</w:t>
      </w:r>
      <w:r w:rsidR="00205F92" w:rsidRPr="00205F92">
        <w:rPr>
          <w:position w:val="-6"/>
        </w:rPr>
        <w:object w:dxaOrig="540" w:dyaOrig="279" w14:anchorId="3F7213BF">
          <v:shape id="_x0000_i1543" type="#_x0000_t75" style="width:27.35pt;height:14pt" o:ole="">
            <v:imagedata r:id="rId1059" o:title=""/>
          </v:shape>
          <o:OLEObject Type="Embed" ProgID="Equation.DSMT4" ShapeID="_x0000_i1543" DrawAspect="Content" ObjectID="_1357057435" r:id="rId1060"/>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452FB6">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229514BF" w:rsidR="009B629A" w:rsidRDefault="00FE2F43" w:rsidP="00205F92">
            <w:r>
              <w:t xml:space="preserve">The concentration parameter </w:t>
            </w:r>
            <w:r w:rsidR="00205F92" w:rsidRPr="00205F92">
              <w:rPr>
                <w:position w:val="-6"/>
              </w:rPr>
              <w:object w:dxaOrig="200" w:dyaOrig="279" w14:anchorId="77A55A64">
                <v:shape id="_x0000_i1544" type="#_x0000_t75" style="width:10pt;height:14pt" o:ole="">
                  <v:imagedata r:id="rId1061" o:title=""/>
                </v:shape>
                <o:OLEObject Type="Embed" ProgID="Equation.DSMT4" ShapeID="_x0000_i1544" DrawAspect="Content" ObjectID="_1357057436" r:id="rId1062"/>
              </w:object>
            </w:r>
            <w:r>
              <w:t xml:space="preserve"> </w:t>
            </w:r>
          </w:p>
        </w:tc>
        <w:tc>
          <w:tcPr>
            <w:tcW w:w="0" w:type="auto"/>
          </w:tcPr>
          <w:p w14:paraId="3C1D435B" w14:textId="77777777" w:rsidR="009B629A" w:rsidRPr="00AF2221" w:rsidRDefault="009B629A" w:rsidP="00452FB6">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592"/>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670" w:name="_Toc407975004"/>
      <w:r>
        <w:lastRenderedPageBreak/>
        <w:t>Circular</w:t>
      </w:r>
      <w:bookmarkEnd w:id="670"/>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0943490B" w:rsidR="0048651F" w:rsidRDefault="0048651F" w:rsidP="001D6363">
      <w:pPr>
        <w:pStyle w:val="MTDisplayEquation"/>
      </w:pPr>
      <w:r>
        <w:tab/>
      </w:r>
      <w:r w:rsidR="00205F92" w:rsidRPr="00205F92">
        <w:rPr>
          <w:position w:val="-14"/>
        </w:rPr>
        <w:object w:dxaOrig="1260" w:dyaOrig="400" w14:anchorId="4558D74E">
          <v:shape id="_x0000_i1545" type="#_x0000_t75" style="width:63.35pt;height:20pt" o:ole="">
            <v:imagedata r:id="rId1074" o:title=""/>
          </v:shape>
          <o:OLEObject Type="Embed" ProgID="Equation.DSMT4" ShapeID="_x0000_i1545" DrawAspect="Content" ObjectID="_1357057437" r:id="rId1075"/>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671" w:name="_Toc407975005"/>
      <w:r>
        <w:lastRenderedPageBreak/>
        <w:t>Elliptical</w:t>
      </w:r>
      <w:bookmarkEnd w:id="671"/>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549FD1F" w:rsidR="0048651F" w:rsidRDefault="0048651F" w:rsidP="001D6363">
      <w:pPr>
        <w:pStyle w:val="MTDisplayEquation"/>
      </w:pPr>
      <w:r>
        <w:tab/>
      </w:r>
      <w:r w:rsidR="00205F92" w:rsidRPr="00205F92">
        <w:rPr>
          <w:position w:val="-36"/>
        </w:rPr>
        <w:object w:dxaOrig="3040" w:dyaOrig="880" w14:anchorId="16297373">
          <v:shape id="_x0000_i1546" type="#_x0000_t75" style="width:152pt;height:44pt" o:ole="">
            <v:imagedata r:id="rId1076" o:title=""/>
          </v:shape>
          <o:OLEObject Type="Embed" ProgID="Equation.DSMT4" ShapeID="_x0000_i1546" DrawAspect="Content" ObjectID="_1357057438" r:id="rId1077"/>
        </w:object>
      </w:r>
      <w:r>
        <w:t xml:space="preserve"> </w:t>
      </w:r>
    </w:p>
    <w:p w14:paraId="721FA4F3" w14:textId="22BAC406" w:rsidR="0048651F" w:rsidRDefault="0048651F" w:rsidP="0048651F">
      <w:r>
        <w:t xml:space="preserve">where </w:t>
      </w:r>
      <w:r w:rsidR="00205F92" w:rsidRPr="00205F92">
        <w:rPr>
          <w:position w:val="-14"/>
        </w:rPr>
        <w:object w:dxaOrig="1040" w:dyaOrig="400" w14:anchorId="7A69B1F0">
          <v:shape id="_x0000_i1547" type="#_x0000_t75" style="width:52pt;height:20pt" o:ole="">
            <v:imagedata r:id="rId1078" o:title=""/>
          </v:shape>
          <o:OLEObject Type="Embed" ProgID="Equation.DSMT4" ShapeID="_x0000_i1547" DrawAspect="Content" ObjectID="_1357057439" r:id="rId1079"/>
        </w:object>
      </w:r>
      <w:r>
        <w:t xml:space="preserve">  are the components of </w:t>
      </w:r>
      <w:r w:rsidR="00205F92" w:rsidRPr="00205F92">
        <w:rPr>
          <w:position w:val="-4"/>
        </w:rPr>
        <w:object w:dxaOrig="200" w:dyaOrig="200" w14:anchorId="0E65E775">
          <v:shape id="_x0000_i1548" type="#_x0000_t75" style="width:10pt;height:10pt" o:ole="">
            <v:imagedata r:id="rId1080" o:title=""/>
          </v:shape>
          <o:OLEObject Type="Embed" ProgID="Equation.DSMT4" ShapeID="_x0000_i1548" DrawAspect="Content" ObjectID="_1357057440" r:id="rId1081"/>
        </w:object>
      </w:r>
      <w:r>
        <w:t xml:space="preserve"> and </w:t>
      </w:r>
      <w:r w:rsidR="00205F92" w:rsidRPr="00205F92">
        <w:rPr>
          <w:position w:val="-14"/>
        </w:rPr>
        <w:object w:dxaOrig="580" w:dyaOrig="400" w14:anchorId="439D11CD">
          <v:shape id="_x0000_i1549" type="#_x0000_t75" style="width:29.35pt;height:20pt" o:ole="">
            <v:imagedata r:id="rId1082" o:title=""/>
          </v:shape>
          <o:OLEObject Type="Embed" ProgID="Equation.DSMT4" ShapeID="_x0000_i1549" DrawAspect="Content" ObjectID="_1357057441" r:id="rId1083"/>
        </w:object>
      </w:r>
      <w:r>
        <w:t xml:space="preserve"> are the semi-principal axes of the ellipse.  Here, </w:t>
      </w:r>
      <w:r w:rsidR="00205F92" w:rsidRPr="00205F92">
        <w:rPr>
          <w:position w:val="-14"/>
        </w:rPr>
        <w:object w:dxaOrig="1219" w:dyaOrig="400" w14:anchorId="1428F0EA">
          <v:shape id="_x0000_i1550" type="#_x0000_t75" style="width:61.35pt;height:20pt" o:ole="">
            <v:imagedata r:id="rId1084" o:title=""/>
          </v:shape>
          <o:OLEObject Type="Embed" ProgID="Equation.DSMT4" ShapeID="_x0000_i1550" DrawAspect="Content" ObjectID="_1357057442" r:id="rId1085"/>
        </w:object>
      </w:r>
      <w:r>
        <w:t xml:space="preserve"> where </w:t>
      </w:r>
      <w:r w:rsidR="00205F92" w:rsidRPr="00205F92">
        <w:rPr>
          <w:position w:val="-4"/>
        </w:rPr>
        <w:object w:dxaOrig="260" w:dyaOrig="260" w14:anchorId="1DCAB5E8">
          <v:shape id="_x0000_i1551" type="#_x0000_t75" style="width:13.35pt;height:13.35pt" o:ole="">
            <v:imagedata r:id="rId1086" o:title=""/>
          </v:shape>
          <o:OLEObject Type="Embed" ProgID="Equation.DSMT4" ShapeID="_x0000_i1551" DrawAspect="Content" ObjectID="_1357057443" r:id="rId1087"/>
        </w:object>
      </w:r>
      <w:r>
        <w:t xml:space="preserve"> </w:t>
      </w:r>
      <w:r w:rsidRPr="0048651F">
        <w:t>is the complete elliptic integral of the first kind</w:t>
      </w:r>
      <w:r>
        <w:t xml:space="preserve"> and </w:t>
      </w:r>
    </w:p>
    <w:p w14:paraId="76BA57CA" w14:textId="2B0EBE2A" w:rsidR="0048651F" w:rsidRDefault="0048651F" w:rsidP="001D6363">
      <w:pPr>
        <w:pStyle w:val="MTDisplayEquation"/>
      </w:pPr>
      <w:r>
        <w:tab/>
      </w:r>
      <w:r w:rsidR="00205F92" w:rsidRPr="00205F92">
        <w:rPr>
          <w:position w:val="-26"/>
        </w:rPr>
        <w:object w:dxaOrig="1160" w:dyaOrig="720" w14:anchorId="17A11509">
          <v:shape id="_x0000_i1552" type="#_x0000_t75" style="width:58pt;height:36pt" o:ole="">
            <v:imagedata r:id="rId1088" o:title=""/>
          </v:shape>
          <o:OLEObject Type="Embed" ProgID="Equation.DSMT4" ShapeID="_x0000_i1552" DrawAspect="Content" ObjectID="_1357057444" r:id="rId1089"/>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452FB6">
        <w:tc>
          <w:tcPr>
            <w:tcW w:w="0" w:type="auto"/>
            <w:shd w:val="clear" w:color="auto" w:fill="auto"/>
          </w:tcPr>
          <w:p w14:paraId="226D5408" w14:textId="463BFDE3" w:rsidR="002F6FD8" w:rsidRDefault="002F6FD8" w:rsidP="00452FB6">
            <w:pPr>
              <w:pStyle w:val="code"/>
            </w:pPr>
            <w:r>
              <w:t>&lt;spa1&gt;</w:t>
            </w:r>
          </w:p>
        </w:tc>
        <w:tc>
          <w:tcPr>
            <w:tcW w:w="0" w:type="auto"/>
            <w:shd w:val="clear" w:color="auto" w:fill="auto"/>
          </w:tcPr>
          <w:p w14:paraId="573D88E0" w14:textId="4701B55E" w:rsidR="002F6FD8" w:rsidRDefault="002F6FD8" w:rsidP="00205F92">
            <w:r>
              <w:t xml:space="preserve">The semi-principal axis </w:t>
            </w:r>
            <w:r w:rsidR="00205F92" w:rsidRPr="00205F92">
              <w:rPr>
                <w:position w:val="-6"/>
              </w:rPr>
              <w:object w:dxaOrig="200" w:dyaOrig="220" w14:anchorId="5DB30562">
                <v:shape id="_x0000_i1553" type="#_x0000_t75" style="width:10pt;height:11.35pt" o:ole="">
                  <v:imagedata r:id="rId1090" o:title=""/>
                </v:shape>
                <o:OLEObject Type="Embed" ProgID="Equation.DSMT4" ShapeID="_x0000_i1553" DrawAspect="Content" ObjectID="_1357057445" r:id="rId1091"/>
              </w:object>
            </w:r>
            <w:r>
              <w:t xml:space="preserve"> of the ellipse</w:t>
            </w:r>
          </w:p>
        </w:tc>
        <w:tc>
          <w:tcPr>
            <w:tcW w:w="0" w:type="auto"/>
          </w:tcPr>
          <w:p w14:paraId="6EB8EEA3" w14:textId="77777777" w:rsidR="002F6FD8" w:rsidRPr="00AF2221" w:rsidRDefault="002F6FD8" w:rsidP="00452FB6">
            <w:pPr>
              <w:rPr>
                <w:position w:val="-10"/>
              </w:rPr>
            </w:pPr>
            <w:r>
              <w:rPr>
                <w:position w:val="-10"/>
              </w:rPr>
              <w:t>[]</w:t>
            </w:r>
          </w:p>
        </w:tc>
      </w:tr>
      <w:tr w:rsidR="002F6FD8" w14:paraId="7699A49D" w14:textId="77777777" w:rsidTr="00452FB6">
        <w:tc>
          <w:tcPr>
            <w:tcW w:w="0" w:type="auto"/>
            <w:shd w:val="clear" w:color="auto" w:fill="auto"/>
          </w:tcPr>
          <w:p w14:paraId="5958A014" w14:textId="7F4D0F2C" w:rsidR="002F6FD8" w:rsidRDefault="002F6FD8" w:rsidP="00452FB6">
            <w:pPr>
              <w:pStyle w:val="code"/>
            </w:pPr>
            <w:r>
              <w:t>&lt;spa2&gt;</w:t>
            </w:r>
          </w:p>
        </w:tc>
        <w:tc>
          <w:tcPr>
            <w:tcW w:w="0" w:type="auto"/>
            <w:shd w:val="clear" w:color="auto" w:fill="auto"/>
          </w:tcPr>
          <w:p w14:paraId="38021009" w14:textId="27F49E54" w:rsidR="002F6FD8" w:rsidRDefault="002F6FD8" w:rsidP="00205F92">
            <w:r>
              <w:t xml:space="preserve">The semi-principal axis </w:t>
            </w:r>
            <w:r w:rsidR="00205F92" w:rsidRPr="00205F92">
              <w:rPr>
                <w:position w:val="-6"/>
              </w:rPr>
              <w:object w:dxaOrig="200" w:dyaOrig="279" w14:anchorId="579E04A6">
                <v:shape id="_x0000_i1554" type="#_x0000_t75" style="width:10pt;height:14pt" o:ole="">
                  <v:imagedata r:id="rId1092" o:title=""/>
                </v:shape>
                <o:OLEObject Type="Embed" ProgID="Equation.DSMT4" ShapeID="_x0000_i1554" DrawAspect="Content" ObjectID="_1357057446" r:id="rId1093"/>
              </w:object>
            </w:r>
            <w:r>
              <w:t xml:space="preserve"> of the ellipse</w:t>
            </w:r>
          </w:p>
        </w:tc>
        <w:tc>
          <w:tcPr>
            <w:tcW w:w="0" w:type="auto"/>
          </w:tcPr>
          <w:p w14:paraId="422DEAE8" w14:textId="2075D84E" w:rsidR="002F6FD8" w:rsidRDefault="000E4C62" w:rsidP="00452FB6">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7E5A74" w:rsidRDefault="007E5A74"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7E5A74" w:rsidRDefault="007E5A74"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09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09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672" w:name="_Toc407975006"/>
      <w:r>
        <w:lastRenderedPageBreak/>
        <w:t>von Mises Distribution</w:t>
      </w:r>
      <w:bookmarkEnd w:id="672"/>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15F8A7BA" w:rsidR="00BA2F7D" w:rsidRDefault="00BA2F7D" w:rsidP="001D6363">
      <w:pPr>
        <w:pStyle w:val="MTDisplayEquation"/>
      </w:pPr>
      <w:r>
        <w:tab/>
      </w:r>
      <w:r w:rsidR="00205F92" w:rsidRPr="00205F92">
        <w:rPr>
          <w:position w:val="-32"/>
        </w:rPr>
        <w:object w:dxaOrig="2420" w:dyaOrig="840" w14:anchorId="0C67A9F1">
          <v:shape id="_x0000_i1555" type="#_x0000_t75" style="width:121.35pt;height:42pt" o:ole="">
            <v:imagedata r:id="rId1098" o:title=""/>
          </v:shape>
          <o:OLEObject Type="Embed" ProgID="Equation.DSMT4" ShapeID="_x0000_i1555" DrawAspect="Content" ObjectID="_1357057447" r:id="rId1099"/>
        </w:object>
      </w:r>
      <w:r>
        <w:t xml:space="preserve"> </w:t>
      </w:r>
    </w:p>
    <w:p w14:paraId="2B71D0DC" w14:textId="6C5CCE06" w:rsidR="00BA2F7D" w:rsidRDefault="00BA2F7D" w:rsidP="00BA2F7D">
      <w:r>
        <w:t xml:space="preserve">where </w:t>
      </w:r>
      <w:r w:rsidR="00205F92" w:rsidRPr="00205F92">
        <w:rPr>
          <w:position w:val="-14"/>
        </w:rPr>
        <w:object w:dxaOrig="1040" w:dyaOrig="400" w14:anchorId="584C5B1E">
          <v:shape id="_x0000_i1556" type="#_x0000_t75" style="width:52pt;height:20pt" o:ole="">
            <v:imagedata r:id="rId1100" o:title=""/>
          </v:shape>
          <o:OLEObject Type="Embed" ProgID="Equation.DSMT4" ShapeID="_x0000_i1556" DrawAspect="Content" ObjectID="_1357057448" r:id="rId1101"/>
        </w:object>
      </w:r>
      <w:r>
        <w:t xml:space="preserve"> are the components of </w:t>
      </w:r>
      <w:r w:rsidR="00205F92" w:rsidRPr="00205F92">
        <w:rPr>
          <w:position w:val="-4"/>
        </w:rPr>
        <w:object w:dxaOrig="200" w:dyaOrig="200" w14:anchorId="6DD720FC">
          <v:shape id="_x0000_i1557" type="#_x0000_t75" style="width:10pt;height:10pt" o:ole="">
            <v:imagedata r:id="rId1102" o:title=""/>
          </v:shape>
          <o:OLEObject Type="Embed" ProgID="Equation.DSMT4" ShapeID="_x0000_i1557" DrawAspect="Content" ObjectID="_1357057449" r:id="rId1103"/>
        </w:object>
      </w:r>
      <w:r>
        <w:t xml:space="preserve"> and </w:t>
      </w:r>
      <w:r w:rsidR="00205F92" w:rsidRPr="00205F92">
        <w:rPr>
          <w:position w:val="-6"/>
        </w:rPr>
        <w:object w:dxaOrig="200" w:dyaOrig="279" w14:anchorId="135F7645">
          <v:shape id="_x0000_i1558" type="#_x0000_t75" style="width:10pt;height:14pt" o:ole="">
            <v:imagedata r:id="rId1104" o:title=""/>
          </v:shape>
          <o:OLEObject Type="Embed" ProgID="Equation.DSMT4" ShapeID="_x0000_i1558" DrawAspect="Content" ObjectID="_1357057450" r:id="rId1105"/>
        </w:object>
      </w:r>
      <w:r>
        <w:t xml:space="preserve"> is the concentration parameter (</w:t>
      </w:r>
      <w:r w:rsidR="00205F92" w:rsidRPr="00205F92">
        <w:rPr>
          <w:position w:val="-6"/>
        </w:rPr>
        <w:object w:dxaOrig="540" w:dyaOrig="279" w14:anchorId="6035C5F9">
          <v:shape id="_x0000_i1559" type="#_x0000_t75" style="width:27.35pt;height:14pt" o:ole="">
            <v:imagedata r:id="rId1106" o:title=""/>
          </v:shape>
          <o:OLEObject Type="Embed" ProgID="Equation.DSMT4" ShapeID="_x0000_i1559" DrawAspect="Content" ObjectID="_1357057451" r:id="rId1107"/>
        </w:object>
      </w:r>
      <w:r>
        <w:t xml:space="preserve">).  </w:t>
      </w:r>
      <w:r w:rsidR="00205F92" w:rsidRPr="00205F92">
        <w:rPr>
          <w:position w:val="-12"/>
        </w:rPr>
        <w:object w:dxaOrig="240" w:dyaOrig="360" w14:anchorId="4EB44EB1">
          <v:shape id="_x0000_i1560" type="#_x0000_t75" style="width:12pt;height:18pt" o:ole="">
            <v:imagedata r:id="rId1108" o:title=""/>
          </v:shape>
          <o:OLEObject Type="Embed" ProgID="Equation.DSMT4" ShapeID="_x0000_i1560" DrawAspect="Content" ObjectID="_1357057452" r:id="rId1109"/>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452FB6">
        <w:tc>
          <w:tcPr>
            <w:tcW w:w="0" w:type="auto"/>
            <w:shd w:val="clear" w:color="auto" w:fill="auto"/>
          </w:tcPr>
          <w:p w14:paraId="18BBDECB" w14:textId="77777777" w:rsidR="00BA2F7D" w:rsidRDefault="00BA2F7D" w:rsidP="00452FB6">
            <w:pPr>
              <w:pStyle w:val="code"/>
            </w:pPr>
            <w:r>
              <w:t>&lt;b&gt;</w:t>
            </w:r>
          </w:p>
        </w:tc>
        <w:tc>
          <w:tcPr>
            <w:tcW w:w="0" w:type="auto"/>
            <w:shd w:val="clear" w:color="auto" w:fill="auto"/>
          </w:tcPr>
          <w:p w14:paraId="7A5ED1A8" w14:textId="63F81EF0" w:rsidR="00BA2F7D" w:rsidRDefault="00BA2F7D" w:rsidP="00205F92">
            <w:r>
              <w:t xml:space="preserve">The concentration parameter </w:t>
            </w:r>
            <w:r w:rsidR="00205F92" w:rsidRPr="00205F92">
              <w:rPr>
                <w:position w:val="-6"/>
              </w:rPr>
              <w:object w:dxaOrig="200" w:dyaOrig="279" w14:anchorId="12B7F17B">
                <v:shape id="_x0000_i1561" type="#_x0000_t75" style="width:10pt;height:14pt" o:ole="">
                  <v:imagedata r:id="rId1110" o:title=""/>
                </v:shape>
                <o:OLEObject Type="Embed" ProgID="Equation.DSMT4" ShapeID="_x0000_i1561" DrawAspect="Content" ObjectID="_1357057453" r:id="rId1111"/>
              </w:object>
            </w:r>
            <w:r>
              <w:t xml:space="preserve"> </w:t>
            </w:r>
          </w:p>
        </w:tc>
        <w:tc>
          <w:tcPr>
            <w:tcW w:w="0" w:type="auto"/>
          </w:tcPr>
          <w:p w14:paraId="229E17EA" w14:textId="77777777" w:rsidR="00BA2F7D" w:rsidRPr="00AF2221" w:rsidRDefault="00BA2F7D" w:rsidP="00452FB6">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7E5A74" w:rsidRDefault="007E5A74"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7E5A74" w:rsidRDefault="007E5A74"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1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1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673" w:name="_Ref280622817"/>
      <w:bookmarkStart w:id="674" w:name="_Ref280622818"/>
      <w:bookmarkStart w:id="675" w:name="_Toc407975007"/>
      <w:r>
        <w:lastRenderedPageBreak/>
        <w:t>Scheme</w:t>
      </w:r>
      <w:bookmarkEnd w:id="673"/>
      <w:bookmarkEnd w:id="674"/>
      <w:bookmarkEnd w:id="675"/>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676" w:name="_Toc407975008"/>
      <w:r>
        <w:lastRenderedPageBreak/>
        <w:t>Gauss-Kronrod Trapezoidal Rule</w:t>
      </w:r>
      <w:bookmarkEnd w:id="676"/>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452FB6">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452FB6">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452FB6">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452FB6">
            <w:r>
              <w:t>N</w:t>
            </w:r>
            <w:r w:rsidR="00833706">
              <w:t>umber of integration points across longitudes</w:t>
            </w:r>
          </w:p>
        </w:tc>
        <w:tc>
          <w:tcPr>
            <w:tcW w:w="0" w:type="auto"/>
          </w:tcPr>
          <w:p w14:paraId="1792DAAF" w14:textId="77777777" w:rsidR="00833706" w:rsidRPr="00AF2221" w:rsidRDefault="00833706" w:rsidP="00452FB6">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677" w:name="_Toc407975009"/>
      <w:r>
        <w:lastRenderedPageBreak/>
        <w:t>Finite Element Integration Rule</w:t>
      </w:r>
      <w:bookmarkEnd w:id="677"/>
    </w:p>
    <w:p w14:paraId="303444DB" w14:textId="21056BC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205F92" w:rsidRPr="00205F92">
        <w:rPr>
          <w:position w:val="-4"/>
        </w:rPr>
        <w:object w:dxaOrig="200" w:dyaOrig="200" w14:anchorId="1AC63004">
          <v:shape id="_x0000_i1562" type="#_x0000_t75" style="width:10pt;height:10pt" o:ole="">
            <v:imagedata r:id="rId1116" o:title=""/>
          </v:shape>
          <o:OLEObject Type="Embed" ProgID="Equation.DSMT4" ShapeID="_x0000_i1562" DrawAspect="Content" ObjectID="_1357057454" r:id="rId1117"/>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205F92" w:rsidRPr="00205F92">
        <w:rPr>
          <w:position w:val="-4"/>
        </w:rPr>
        <w:object w:dxaOrig="200" w:dyaOrig="200" w14:anchorId="65BB0E96">
          <v:shape id="_x0000_i1563" type="#_x0000_t75" style="width:10pt;height:10pt" o:ole="">
            <v:imagedata r:id="rId1118" o:title=""/>
          </v:shape>
          <o:OLEObject Type="Embed" ProgID="Equation.DSMT4" ShapeID="_x0000_i1563" DrawAspect="Content" ObjectID="_1357057455" r:id="rId1119"/>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452FB6">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452FB6">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7E5A74" w:rsidRDefault="007E5A74"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2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2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2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55D85062" w14:textId="77777777" w:rsidR="00855939" w:rsidRDefault="00855939" w:rsidP="00855939"/>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2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678" w:name="_Toc407975010"/>
      <w:r>
        <w:lastRenderedPageBreak/>
        <w:t>Trapezoidal Rule</w:t>
      </w:r>
      <w:bookmarkEnd w:id="678"/>
    </w:p>
    <w:p w14:paraId="61299988" w14:textId="0C270D8C"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205F92" w:rsidRPr="00205F92">
        <w:rPr>
          <w:position w:val="-4"/>
        </w:rPr>
        <w:object w:dxaOrig="200" w:dyaOrig="200" w14:anchorId="4A3A1D6F">
          <v:shape id="_x0000_i1564" type="#_x0000_t75" style="width:10pt;height:10pt" o:ole="">
            <v:imagedata r:id="rId1128" o:title=""/>
          </v:shape>
          <o:OLEObject Type="Embed" ProgID="Equation.DSMT4" ShapeID="_x0000_i1564" DrawAspect="Content" ObjectID="_1357057456" r:id="rId1129"/>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205F92" w:rsidRPr="00205F92">
        <w:rPr>
          <w:position w:val="-4"/>
        </w:rPr>
        <w:object w:dxaOrig="200" w:dyaOrig="200" w14:anchorId="15FA3E15">
          <v:shape id="_x0000_i1565" type="#_x0000_t75" style="width:10pt;height:10pt" o:ole="">
            <v:imagedata r:id="rId1130" o:title=""/>
          </v:shape>
          <o:OLEObject Type="Embed" ProgID="Equation.DSMT4" ShapeID="_x0000_i1565" DrawAspect="Content" ObjectID="_1357057457" r:id="rId1131"/>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855939" w14:paraId="0199BFD2" w14:textId="77777777" w:rsidTr="00452FB6">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452FB6">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452FB6">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679" w:name="_Toc407975011"/>
      <w:r w:rsidRPr="005A3C4B">
        <w:lastRenderedPageBreak/>
        <w:t>Viscoelastic Solids</w:t>
      </w:r>
      <w:bookmarkEnd w:id="679"/>
    </w:p>
    <w:p w14:paraId="059EB5C5" w14:textId="77777777" w:rsidR="006A0BC1" w:rsidRPr="0097532C" w:rsidRDefault="0095496A" w:rsidP="006A0BC1">
      <w:pPr>
        <w:pStyle w:val="Heading3"/>
      </w:pPr>
      <w:bookmarkStart w:id="680" w:name="_Toc407975012"/>
      <w:r>
        <w:t>Uncoupled</w:t>
      </w:r>
      <w:r w:rsidR="006A0BC1" w:rsidRPr="0097532C">
        <w:t xml:space="preserve"> Viscoelastic Materials</w:t>
      </w:r>
      <w:bookmarkEnd w:id="680"/>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452FB6" w:rsidP="009F2D41">
      <w:r>
        <w:rPr>
          <w:position w:val="-30"/>
        </w:rPr>
        <w:pict w14:anchorId="034963E4">
          <v:shape id="_x0000_i156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711A1D">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452FB6">
        <w:rPr>
          <w:position w:val="-30"/>
        </w:rPr>
        <w:pict w14:anchorId="518CF12A">
          <v:shape id="_x0000_i156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452FB6">
        <w:rPr>
          <w:position w:val="-6"/>
        </w:rPr>
        <w:pict w14:anchorId="66D2F4D6">
          <v:shape id="_x0000_i1568" type="#_x0000_t75" style="width:14pt;height:16pt">
            <v:imagedata r:id="rId1134" o:title=""/>
          </v:shape>
        </w:pict>
      </w:r>
      <w:r w:rsidR="00452FB6">
        <w:rPr>
          <w:position w:val="-6"/>
        </w:rPr>
        <w:pict w14:anchorId="311F73C8">
          <v:shape id="_x0000_i1569" type="#_x0000_t75" style="width:14pt;height:17.35pt">
            <v:imagedata r:id="rId1135" o:title=""/>
          </v:shape>
        </w:pict>
      </w:r>
      <w:r w:rsidRPr="00690318">
        <w:t xml:space="preserve"> is the elastic stress derived from </w:t>
      </w:r>
      <w:r w:rsidR="00452FB6">
        <w:rPr>
          <w:position w:val="-18"/>
        </w:rPr>
        <w:pict w14:anchorId="5F5AC2B1">
          <v:shape id="_x0000_i1570" type="#_x0000_t75" style="width:3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452FB6">
        <w:rPr>
          <w:position w:val="-28"/>
        </w:rPr>
        <w:pict w14:anchorId="50BF231D">
          <v:shape id="_x0000_i1571" type="#_x0000_t75" style="width:132.6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452FB6">
        <w:rPr>
          <w:position w:val="-12"/>
        </w:rPr>
        <w:pict w14:anchorId="6E115EFF">
          <v:shape id="_x0000_i1572" type="#_x0000_t75" style="width:11.35pt;height:18pt">
            <v:imagedata r:id="rId1138" o:title=""/>
          </v:shape>
        </w:pict>
      </w:r>
      <w:r w:rsidRPr="00690318">
        <w:t xml:space="preserve"> and </w:t>
      </w:r>
      <w:r w:rsidR="00452FB6">
        <w:rPr>
          <w:position w:val="-12"/>
        </w:rPr>
        <w:pict w14:anchorId="248404C7">
          <v:shape id="_x0000_i157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452FB6">
        <w:rPr>
          <w:position w:val="-12"/>
        </w:rPr>
        <w:pict w14:anchorId="37FBE1BB">
          <v:shape id="_x0000_i1574" type="#_x0000_t75" style="width:11.35pt;height:18pt">
            <v:imagedata r:id="rId1140" o:title=""/>
          </v:shape>
        </w:pict>
      </w:r>
      <w:r w:rsidRPr="00690318">
        <w:t xml:space="preserve">, </w:t>
      </w:r>
      <w:r w:rsidR="00452FB6">
        <w:rPr>
          <w:position w:val="-12"/>
        </w:rPr>
        <w:pict w14:anchorId="66FB8A23">
          <v:shape id="_x0000_i1575" type="#_x0000_t75" style="width:13.35pt;height:18pt">
            <v:imagedata r:id="rId1141" o:title=""/>
          </v:shape>
        </w:pict>
      </w:r>
      <w:r w:rsidRPr="00690318">
        <w:t xml:space="preserve">, </w:t>
      </w:r>
      <w:r w:rsidR="00452FB6">
        <w:rPr>
          <w:position w:val="-12"/>
        </w:rPr>
        <w:pict w14:anchorId="5BC5A9DF">
          <v:shape id="_x0000_i1576" type="#_x0000_t75" style="width:12pt;height:18pt">
            <v:imagedata r:id="rId1142" o:title=""/>
          </v:shape>
        </w:pict>
      </w:r>
      <w:r w:rsidRPr="00690318">
        <w:t xml:space="preserve"> and </w:t>
      </w:r>
      <w:r w:rsidR="00452FB6">
        <w:rPr>
          <w:position w:val="-12"/>
        </w:rPr>
        <w:pict w14:anchorId="58D3B16E">
          <v:shape id="_x0000_i1577" type="#_x0000_t75" style="width:13.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681" w:name="_Toc337555811"/>
      <w:bookmarkStart w:id="682" w:name="_Toc350247046"/>
      <w:bookmarkStart w:id="683" w:name="_Toc350354932"/>
      <w:bookmarkStart w:id="684" w:name="_Toc350439890"/>
      <w:bookmarkStart w:id="685" w:name="_Toc352596296"/>
      <w:bookmarkStart w:id="686" w:name="_Toc363725069"/>
      <w:bookmarkStart w:id="687" w:name="_Toc337555812"/>
      <w:bookmarkStart w:id="688" w:name="_Toc350247047"/>
      <w:bookmarkStart w:id="689" w:name="_Toc350354933"/>
      <w:bookmarkStart w:id="690" w:name="_Toc350439891"/>
      <w:bookmarkStart w:id="691" w:name="_Toc352596297"/>
      <w:bookmarkStart w:id="692" w:name="_Toc363725070"/>
      <w:bookmarkStart w:id="693" w:name="_Toc200951632"/>
      <w:bookmarkStart w:id="694" w:name="_Toc407975013"/>
      <w:bookmarkEnd w:id="681"/>
      <w:bookmarkEnd w:id="682"/>
      <w:bookmarkEnd w:id="683"/>
      <w:bookmarkEnd w:id="684"/>
      <w:bookmarkEnd w:id="685"/>
      <w:bookmarkEnd w:id="686"/>
      <w:bookmarkEnd w:id="687"/>
      <w:bookmarkEnd w:id="688"/>
      <w:bookmarkEnd w:id="689"/>
      <w:bookmarkEnd w:id="690"/>
      <w:bookmarkEnd w:id="691"/>
      <w:bookmarkEnd w:id="692"/>
      <w:r w:rsidRPr="00690318">
        <w:lastRenderedPageBreak/>
        <w:t>Compressible Viscoelastic Materials</w:t>
      </w:r>
      <w:bookmarkEnd w:id="693"/>
      <w:bookmarkEnd w:id="69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711A1D">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452FB6">
        <w:rPr>
          <w:position w:val="-30"/>
        </w:rPr>
        <w:pict w14:anchorId="6B73F0AF">
          <v:shape id="_x0000_i157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452FB6">
        <w:rPr>
          <w:position w:val="-6"/>
        </w:rPr>
        <w:pict w14:anchorId="10EF3454">
          <v:shape id="_x0000_i157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452FB6">
        <w:rPr>
          <w:position w:val="-28"/>
        </w:rPr>
        <w:pict w14:anchorId="4BBE8B41">
          <v:shape id="_x0000_i1580" type="#_x0000_t75" style="width:132.6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452FB6">
        <w:rPr>
          <w:position w:val="-12"/>
        </w:rPr>
        <w:pict w14:anchorId="1042FDC1">
          <v:shape id="_x0000_i1581" type="#_x0000_t75" style="width:11.35pt;height:18pt">
            <v:imagedata r:id="rId1147" o:title=""/>
          </v:shape>
        </w:pict>
      </w:r>
      <w:r w:rsidRPr="00690318">
        <w:t xml:space="preserve"> and </w:t>
      </w:r>
      <w:r w:rsidR="00452FB6">
        <w:rPr>
          <w:position w:val="-12"/>
        </w:rPr>
        <w:pict w14:anchorId="0B2E8E41">
          <v:shape id="_x0000_i158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452FB6">
        <w:rPr>
          <w:position w:val="-12"/>
        </w:rPr>
        <w:pict w14:anchorId="1A33E2E4">
          <v:shape id="_x0000_i1583" type="#_x0000_t75" style="width:11.35pt;height:18pt">
            <v:imagedata r:id="rId1149" o:title=""/>
          </v:shape>
        </w:pict>
      </w:r>
      <w:r w:rsidRPr="00690318">
        <w:t xml:space="preserve">, </w:t>
      </w:r>
      <w:r w:rsidR="00452FB6">
        <w:rPr>
          <w:position w:val="-12"/>
        </w:rPr>
        <w:pict w14:anchorId="52C94B67">
          <v:shape id="_x0000_i1584" type="#_x0000_t75" style="width:13.35pt;height:18pt">
            <v:imagedata r:id="rId1150" o:title=""/>
          </v:shape>
        </w:pict>
      </w:r>
      <w:r w:rsidRPr="00690318">
        <w:t xml:space="preserve">, </w:t>
      </w:r>
      <w:r w:rsidR="00452FB6">
        <w:rPr>
          <w:position w:val="-12"/>
        </w:rPr>
        <w:pict w14:anchorId="21F832DD">
          <v:shape id="_x0000_i1585" type="#_x0000_t75" style="width:12pt;height:18pt">
            <v:imagedata r:id="rId1151" o:title=""/>
          </v:shape>
        </w:pict>
      </w:r>
      <w:r w:rsidRPr="00690318">
        <w:t xml:space="preserve"> and </w:t>
      </w:r>
      <w:r w:rsidR="00452FB6">
        <w:rPr>
          <w:position w:val="-12"/>
        </w:rPr>
        <w:pict w14:anchorId="01C032C1">
          <v:shape id="_x0000_i1586" type="#_x0000_t75" style="width:13.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695" w:name="_Toc200951633"/>
      <w:bookmarkStart w:id="696" w:name="_Toc407975014"/>
      <w:r w:rsidRPr="00690318">
        <w:t>Multigeneration Solids</w:t>
      </w:r>
      <w:bookmarkEnd w:id="695"/>
      <w:bookmarkEnd w:id="696"/>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hyperlink w:anchor="_ENREF_31" w:tooltip="Ateshian, 2010 #67" w:history="1">
        <w:r w:rsidR="00711A1D">
          <w:rPr>
            <w:noProof/>
          </w:rPr>
          <w:t>31</w:t>
        </w:r>
      </w:hyperlink>
      <w:r w:rsidR="00031F52">
        <w:rPr>
          <w:noProof/>
        </w:rPr>
        <w:t>]</w:t>
      </w:r>
      <w:r w:rsidRPr="00690318">
        <w:fldChar w:fldCharType="end"/>
      </w:r>
      <w:r w:rsidRPr="00690318">
        <w:t xml:space="preserve"> implements a mechanism for multigenerational interstitial growth of solids whereby each growth generation </w:t>
      </w:r>
      <w:r w:rsidR="00452FB6">
        <w:rPr>
          <w:position w:val="-10"/>
        </w:rPr>
        <w:pict w14:anchorId="027EA534">
          <v:shape id="_x0000_i1587" type="#_x0000_t75" style="width:10pt;height:13.35pt">
            <v:imagedata r:id="rId1153" o:title=""/>
          </v:shape>
        </w:pict>
      </w:r>
      <w:r w:rsidRPr="00690318">
        <w:t xml:space="preserve"> has a distinct reference configuration </w:t>
      </w:r>
      <w:r w:rsidR="00452FB6">
        <w:rPr>
          <w:position w:val="-4"/>
        </w:rPr>
        <w:pict w14:anchorId="75D876C0">
          <v:shape id="_x0000_i1588" type="#_x0000_t75" style="width:17.35pt;height:15.35pt">
            <v:imagedata r:id="rId1154" o:title=""/>
          </v:shape>
        </w:pict>
      </w:r>
      <w:r w:rsidRPr="00690318">
        <w:t xml:space="preserve"> determined at the time </w:t>
      </w:r>
      <w:r w:rsidR="00452FB6">
        <w:rPr>
          <w:position w:val="-6"/>
        </w:rPr>
        <w:pict w14:anchorId="384AEB74">
          <v:shape id="_x0000_i158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452FB6">
        <w:rPr>
          <w:position w:val="-10"/>
        </w:rPr>
        <w:pict w14:anchorId="4DFE897B">
          <v:shape id="_x0000_i1590" type="#_x0000_t75" style="width:10pt;height:13.35pt">
            <v:imagedata r:id="rId1156" o:title=""/>
          </v:shape>
        </w:pict>
      </w:r>
      <w:r w:rsidRPr="00690318">
        <w:t xml:space="preserve">, all of which are constrained to move together in the current configuration </w:t>
      </w:r>
      <w:r w:rsidR="00452FB6">
        <w:rPr>
          <w:position w:val="-4"/>
        </w:rPr>
        <w:pict w14:anchorId="0D6E742C">
          <v:shape id="_x0000_i1591" type="#_x0000_t75" style="width:10pt;height:10pt">
            <v:imagedata r:id="rId1157" o:title=""/>
          </v:shape>
        </w:pict>
      </w:r>
      <w:r w:rsidRPr="00690318">
        <w:t xml:space="preserve">.  The deformation gradient of each generation is </w:t>
      </w:r>
      <w:r w:rsidR="00452FB6">
        <w:rPr>
          <w:position w:val="-10"/>
        </w:rPr>
        <w:pict w14:anchorId="725A8BA8">
          <v:shape id="_x0000_i1592" type="#_x0000_t75" style="width:66pt;height:18pt">
            <v:imagedata r:id="rId1158" o:title=""/>
          </v:shape>
        </w:pict>
      </w:r>
      <w:r w:rsidRPr="00690318">
        <w:t>.  The first generation (</w:t>
      </w:r>
      <w:r w:rsidR="00452FB6">
        <w:rPr>
          <w:position w:val="-10"/>
        </w:rPr>
        <w:pict w14:anchorId="6B6F85E8">
          <v:shape id="_x0000_i1593" type="#_x0000_t75" style="width:26pt;height:16pt">
            <v:imagedata r:id="rId1159" o:title=""/>
          </v:shape>
        </w:pict>
      </w:r>
      <w:r w:rsidRPr="00690318">
        <w:t xml:space="preserve">) is assumed to be present at time </w:t>
      </w:r>
      <w:r w:rsidR="00452FB6">
        <w:rPr>
          <w:position w:val="-6"/>
        </w:rPr>
        <w:pict w14:anchorId="166B3A52">
          <v:shape id="_x0000_i1594" type="#_x0000_t75" style="width:29.35pt;height:16pt">
            <v:imagedata r:id="rId1160" o:title=""/>
          </v:shape>
        </w:pict>
      </w:r>
      <w:r w:rsidRPr="00690318">
        <w:t xml:space="preserve">, therefore its reference configuration is </w:t>
      </w:r>
      <w:r w:rsidR="00452FB6">
        <w:rPr>
          <w:position w:val="-4"/>
        </w:rPr>
        <w:pict w14:anchorId="10CD9FAA">
          <v:shape id="_x0000_i1595" type="#_x0000_t75" style="width:38pt;height:15.35pt">
            <v:imagedata r:id="rId1161" o:title=""/>
          </v:shape>
        </w:pict>
      </w:r>
      <w:r w:rsidRPr="00690318">
        <w:t xml:space="preserve"> and its deformation gradient </w:t>
      </w:r>
      <w:r w:rsidR="00452FB6">
        <w:rPr>
          <w:position w:val="-10"/>
        </w:rPr>
        <w:pict w14:anchorId="22BD4497">
          <v:shape id="_x0000_i1596" type="#_x0000_t75" style="width:62pt;height:18pt">
            <v:imagedata r:id="rId1162" o:title=""/>
          </v:shape>
        </w:pict>
      </w:r>
      <w:r w:rsidRPr="00690318">
        <w:t xml:space="preserve"> is equivalent to </w:t>
      </w:r>
      <w:r w:rsidR="00452FB6">
        <w:rPr>
          <w:position w:val="-10"/>
        </w:rPr>
        <w:pict w14:anchorId="425C5869">
          <v:shape id="_x0000_i1597" type="#_x0000_t75" style="width:54pt;height:17.35pt">
            <v:imagedata r:id="rId1163" o:title=""/>
          </v:shape>
        </w:pict>
      </w:r>
      <w:r w:rsidRPr="00690318">
        <w:t xml:space="preserve">.  Each generation's reference configuration </w:t>
      </w:r>
      <w:r w:rsidR="00452FB6">
        <w:rPr>
          <w:position w:val="-4"/>
        </w:rPr>
        <w:pict w14:anchorId="68949A81">
          <v:shape id="_x0000_i1598" type="#_x0000_t75" style="width:17.35pt;height:15.35pt">
            <v:imagedata r:id="rId1164" o:title=""/>
          </v:shape>
        </w:pict>
      </w:r>
      <w:r w:rsidRPr="00690318">
        <w:t xml:space="preserve"> has a one-to-one mapping </w:t>
      </w:r>
      <w:r w:rsidR="00452FB6">
        <w:rPr>
          <w:position w:val="-10"/>
        </w:rPr>
        <w:pict w14:anchorId="5A16FDFC">
          <v:shape id="_x0000_i1599" type="#_x0000_t75" style="width:75.35pt;height:18pt">
            <v:imagedata r:id="rId1165" o:title=""/>
          </v:shape>
        </w:pict>
      </w:r>
      <w:r w:rsidRPr="00690318">
        <w:t xml:space="preserve"> with the master reference configuration </w:t>
      </w:r>
      <w:r w:rsidR="00452FB6">
        <w:rPr>
          <w:position w:val="-4"/>
        </w:rPr>
        <w:pict w14:anchorId="5D7D0F69">
          <v:shape id="_x0000_i1600" type="#_x0000_t75" style="width:15.35pt;height:15.3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452FB6">
        <w:rPr>
          <w:position w:val="-10"/>
        </w:rPr>
        <w:pict w14:anchorId="66FF6B04">
          <v:shape id="_x0000_i1601" type="#_x0000_t75" style="width:10pt;height:13.35pt">
            <v:imagedata r:id="rId1167" o:title=""/>
          </v:shape>
        </w:pict>
      </w:r>
      <w:r w:rsidRPr="00690318">
        <w:t xml:space="preserve"> and the first generation is simply </w:t>
      </w:r>
      <w:r w:rsidR="00452FB6">
        <w:rPr>
          <w:position w:val="-16"/>
        </w:rPr>
        <w:pict w14:anchorId="3D82FC8A">
          <v:shape id="_x0000_i1602" type="#_x0000_t75" style="width:132pt;height:22pt">
            <v:imagedata r:id="rId1168" o:title=""/>
          </v:shape>
        </w:pict>
      </w:r>
      <w:r w:rsidRPr="00690318">
        <w:t xml:space="preserve">.  In other words, when generation </w:t>
      </w:r>
      <w:r w:rsidR="00452FB6">
        <w:rPr>
          <w:position w:val="-10"/>
        </w:rPr>
        <w:pict w14:anchorId="3ECD0F46">
          <v:shape id="_x0000_i1603" type="#_x0000_t75" style="width:10pt;height:13.35pt">
            <v:imagedata r:id="rId1169" o:title=""/>
          </v:shape>
        </w:pict>
      </w:r>
      <w:r w:rsidRPr="00690318">
        <w:t xml:space="preserve"> first comes into existence, its reference configuration is the current configuration at time </w:t>
      </w:r>
      <w:r w:rsidR="00452FB6">
        <w:rPr>
          <w:position w:val="-6"/>
        </w:rPr>
        <w:pict w14:anchorId="59DE87FA">
          <v:shape id="_x0000_i1604" type="#_x0000_t75" style="width:12pt;height:16pt">
            <v:imagedata r:id="rId1170" o:title=""/>
          </v:shape>
        </w:pict>
      </w:r>
      <w:r w:rsidRPr="00690318">
        <w:t xml:space="preserve">. Note that </w:t>
      </w:r>
      <w:r w:rsidR="00452FB6">
        <w:rPr>
          <w:position w:val="-4"/>
        </w:rPr>
        <w:pict w14:anchorId="1FA783F9">
          <v:shape id="_x0000_i1605" type="#_x0000_t75" style="width:18pt;height:15.3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452FB6">
        <w:rPr>
          <w:position w:val="-30"/>
        </w:rPr>
        <w:pict w14:anchorId="30CE2941">
          <v:shape id="_x0000_i1606" type="#_x0000_t75" style="width:93.35pt;height:34pt">
            <v:imagedata r:id="rId1172" o:title=""/>
          </v:shape>
        </w:pict>
      </w:r>
      <w:r w:rsidRPr="00690318">
        <w:t xml:space="preserve"> </w:t>
      </w:r>
    </w:p>
    <w:p w14:paraId="78EA0D54" w14:textId="6291828C" w:rsidR="006E3A74" w:rsidRPr="00690318" w:rsidRDefault="006E3A74" w:rsidP="006E3A74">
      <w:r w:rsidRPr="00690318">
        <w:t xml:space="preserve">where </w:t>
      </w:r>
      <w:r w:rsidR="00452FB6">
        <w:rPr>
          <w:position w:val="-16"/>
        </w:rPr>
        <w:pict w14:anchorId="370C4C04">
          <v:shape id="_x0000_i1607" type="#_x0000_t75" style="width:40pt;height:22pt">
            <v:imagedata r:id="rId1173" o:title=""/>
          </v:shape>
        </w:pict>
      </w:r>
      <w:r w:rsidRPr="00690318">
        <w:t xml:space="preserve"> is the state of stress in the generation </w:t>
      </w:r>
      <w:r w:rsidR="00452FB6">
        <w:rPr>
          <w:position w:val="-10"/>
        </w:rPr>
        <w:pict w14:anchorId="1B82B2F8">
          <v:shape id="_x0000_i1608" type="#_x0000_t75" style="width:10pt;height:13.35pt">
            <v:imagedata r:id="rId1174" o:title=""/>
          </v:shape>
        </w:pict>
      </w:r>
      <w:r w:rsidRPr="00690318">
        <w:t xml:space="preserve">, as would be evaluated from a strain energy density function whose reference configuration is </w:t>
      </w:r>
      <w:r w:rsidR="00452FB6">
        <w:rPr>
          <w:position w:val="-4"/>
        </w:rPr>
        <w:pict w14:anchorId="3DE57D07">
          <v:shape id="_x0000_i1609" type="#_x0000_t75" style="width:17.35pt;height:15.35pt">
            <v:imagedata r:id="rId1175" o:title=""/>
          </v:shape>
        </w:pict>
      </w:r>
      <w:r w:rsidRPr="00690318">
        <w:t xml:space="preserve">. In the above equation, </w:t>
      </w:r>
      <w:r w:rsidR="00452FB6">
        <w:rPr>
          <w:position w:val="-6"/>
        </w:rPr>
        <w:pict w14:anchorId="0127C9D3">
          <v:shape id="_x0000_i1610" type="#_x0000_t75" style="width:62pt;height:16pt">
            <v:imagedata r:id="rId1176" o:title=""/>
          </v:shape>
        </w:pict>
      </w:r>
      <w:r w:rsidRPr="00690318">
        <w:t xml:space="preserve"> and the factor </w:t>
      </w:r>
      <w:r w:rsidR="00452FB6">
        <w:rPr>
          <w:position w:val="-10"/>
        </w:rPr>
        <w:pict w14:anchorId="4097510A">
          <v:shape id="_x0000_i161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452FB6">
        <w:rPr>
          <w:position w:val="-4"/>
        </w:rPr>
        <w:pict w14:anchorId="5625157F">
          <v:shape id="_x0000_i1612" type="#_x0000_t75" style="width:15.35pt;height:15.3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452FB6">
        <w:rPr>
          <w:position w:val="-4"/>
        </w:rPr>
        <w:pict w14:anchorId="72CDCD32">
          <v:shape id="_x0000_i1613" type="#_x0000_t75" style="width:18pt;height:15.3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697" w:name="_Toc200951634"/>
      <w:bookmarkStart w:id="698" w:name="_Toc407975015"/>
      <w:r w:rsidRPr="00690318">
        <w:t>General Specification of Multigeneration Solids</w:t>
      </w:r>
      <w:bookmarkEnd w:id="697"/>
      <w:bookmarkEnd w:id="698"/>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8"/>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452FB6">
        <w:rPr>
          <w:position w:val="-6"/>
        </w:rPr>
        <w:pict w14:anchorId="12B21E53">
          <v:shape id="_x0000_i161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699" w:name="_Ref162415183"/>
      <w:bookmarkStart w:id="700" w:name="_Toc407975016"/>
      <w:r w:rsidRPr="0097532C">
        <w:lastRenderedPageBreak/>
        <w:t>Biphasic Materials</w:t>
      </w:r>
      <w:bookmarkEnd w:id="699"/>
      <w:bookmarkEnd w:id="700"/>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452FB6">
        <w:rPr>
          <w:position w:val="-6"/>
        </w:rPr>
        <w:pict w14:anchorId="3E8A723C">
          <v:shape id="_x0000_i1615" type="#_x0000_t75" style="width:13.35pt;height:11.35pt">
            <v:imagedata r:id="rId1182" o:title=""/>
          </v:shape>
        </w:pict>
      </w:r>
      <w:r>
        <w:t xml:space="preserve">, to the interstitial fluid pressure gradient, </w:t>
      </w:r>
      <w:r w:rsidR="00452FB6">
        <w:rPr>
          <w:position w:val="-10"/>
        </w:rPr>
        <w:pict w14:anchorId="4A18880E">
          <v:shape id="_x0000_i1616" type="#_x0000_t75" style="width:18pt;height:16pt">
            <v:imagedata r:id="rId1183" o:title=""/>
          </v:shape>
        </w:pict>
      </w:r>
      <w:r>
        <w:t>, according to</w:t>
      </w:r>
    </w:p>
    <w:p w14:paraId="59F9C55E" w14:textId="1FCF6065" w:rsidR="006A0BC1" w:rsidRDefault="006A0BC1" w:rsidP="006A0BC1">
      <w:pPr>
        <w:pStyle w:val="MTDisplayEquation"/>
      </w:pPr>
      <w:r>
        <w:tab/>
      </w:r>
      <w:r w:rsidR="00452FB6">
        <w:rPr>
          <w:position w:val="-10"/>
        </w:rPr>
        <w:pict w14:anchorId="2EAB5A85">
          <v:shape id="_x0000_i1617" type="#_x0000_t75" style="width:59.35pt;height:16pt">
            <v:imagedata r:id="rId1184" o:title=""/>
          </v:shape>
        </w:pict>
      </w:r>
    </w:p>
    <w:p w14:paraId="5E15882E" w14:textId="090471F8" w:rsidR="006A0BC1" w:rsidRDefault="006A0BC1" w:rsidP="006A0BC1">
      <w:r>
        <w:t xml:space="preserve">where </w:t>
      </w:r>
      <w:r w:rsidR="00452FB6">
        <w:rPr>
          <w:position w:val="-4"/>
        </w:rPr>
        <w:pict w14:anchorId="65C6EE68">
          <v:shape id="_x0000_i1618" type="#_x0000_t75" style="width:11.35pt;height:13.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701" w:name="_Toc407975017"/>
      <w:r w:rsidRPr="0097532C">
        <w:lastRenderedPageBreak/>
        <w:t>General Specification of Biphasic Materials</w:t>
      </w:r>
      <w:bookmarkEnd w:id="701"/>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452FB6">
              <w:rPr>
                <w:position w:val="-12"/>
              </w:rPr>
              <w:pict w14:anchorId="585B456D">
                <v:shape id="_x0000_i1619" type="#_x0000_t75" style="width:15.35pt;height:19.35pt">
                  <v:imagedata r:id="rId1186" o:title=""/>
                </v:shape>
              </w:pict>
            </w:r>
            <w:r w:rsidRPr="000B272C">
              <w:t xml:space="preserve"> in the reference configuration (</w:t>
            </w:r>
            <w:r w:rsidR="00452FB6">
              <w:rPr>
                <w:position w:val="-12"/>
              </w:rPr>
              <w:pict w14:anchorId="3CA26833">
                <v:shape id="_x0000_i1620" type="#_x0000_t75" style="width:49.35pt;height:19.3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452FB6">
              <w:rPr>
                <w:position w:val="-12"/>
              </w:rPr>
              <w:pict w14:anchorId="4C502D56">
                <v:shape id="_x0000_i1621" type="#_x0000_t75" style="width:17.35pt;height:20pt">
                  <v:imagedata r:id="rId1188"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452FB6">
              <w:rPr>
                <w:position w:val="-10"/>
              </w:rPr>
              <w:pict w14:anchorId="177CCF47">
                <v:shape id="_x0000_i162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452FB6">
        <w:rPr>
          <w:position w:val="-12"/>
        </w:rPr>
        <w:pict w14:anchorId="22439813">
          <v:shape id="_x0000_i1623" type="#_x0000_t75" style="width:29.35pt;height:19.35pt">
            <v:imagedata r:id="rId1190" o:title=""/>
          </v:shape>
        </w:pict>
      </w:r>
      <w:r w:rsidR="009B7DA4" w:rsidRPr="00B27FE9">
        <w:t>.</w:t>
      </w:r>
      <w:r w:rsidR="006D6FC2">
        <w:t xml:space="preserve"> The fluid density </w:t>
      </w:r>
      <w:r w:rsidR="00452FB6">
        <w:rPr>
          <w:position w:val="-12"/>
        </w:rPr>
        <w:pict w14:anchorId="68C70899">
          <v:shape id="_x0000_i1624" type="#_x0000_t75" style="width:17.35pt;height:20pt">
            <v:imagedata r:id="rId1191"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452FB6">
        <w:rPr>
          <w:position w:val="-12"/>
        </w:rPr>
        <w:pict w14:anchorId="59EB7A00">
          <v:shape id="_x0000_i1625" type="#_x0000_t75" style="width:16pt;height:20pt">
            <v:imagedata r:id="rId1192"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702" w:name="_Ref162413399"/>
      <w:bookmarkStart w:id="703" w:name="_Toc407975018"/>
      <w:r w:rsidRPr="0097532C">
        <w:lastRenderedPageBreak/>
        <w:t>Permeability Materials</w:t>
      </w:r>
      <w:bookmarkEnd w:id="702"/>
      <w:bookmarkEnd w:id="703"/>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704" w:name="_Ref288636620"/>
      <w:bookmarkStart w:id="705" w:name="_Toc407975019"/>
      <w:r>
        <w:lastRenderedPageBreak/>
        <w:t>Constant Isotropic Permeability</w:t>
      </w:r>
      <w:bookmarkEnd w:id="704"/>
      <w:bookmarkEnd w:id="705"/>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hyperlink w:anchor="_ENREF_32" w:tooltip="Mow, 1980 #263" w:history="1">
        <w:r w:rsidR="00711A1D">
          <w:rPr>
            <w:noProof/>
          </w:rPr>
          <w:t>32</w:t>
        </w:r>
      </w:hyperlink>
      <w:r w:rsidR="00031F52">
        <w:rPr>
          <w:noProof/>
        </w:rPr>
        <w:t xml:space="preserve">, </w:t>
      </w:r>
      <w:hyperlink w:anchor="_ENREF_33" w:tooltip="Mow, 1985 #166" w:history="1">
        <w:r w:rsidR="00711A1D">
          <w:rPr>
            <w:noProof/>
          </w:rPr>
          <w:t>33</w:t>
        </w:r>
      </w:hyperlink>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452FB6">
        <w:rPr>
          <w:position w:val="-10"/>
        </w:rPr>
        <w:pict w14:anchorId="3B0AB260">
          <v:shape id="_x0000_i1626" type="#_x0000_t75" style="width:36pt;height:16pt">
            <v:imagedata r:id="rId1193" o:title=""/>
          </v:shape>
        </w:pict>
      </w:r>
    </w:p>
    <w:p w14:paraId="578B5721" w14:textId="01A633F7" w:rsidR="006A0BC1" w:rsidRDefault="006A0BC1" w:rsidP="006A0BC1">
      <w:r>
        <w:t xml:space="preserve">For this material model, </w:t>
      </w:r>
      <w:r w:rsidR="00452FB6">
        <w:rPr>
          <w:position w:val="-6"/>
        </w:rPr>
        <w:pict w14:anchorId="7C88010A">
          <v:shape id="_x0000_i162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706" w:name="_Toc407975020"/>
      <w:r>
        <w:lastRenderedPageBreak/>
        <w:t>Holmes-Mow</w:t>
      </w:r>
      <w:bookmarkEnd w:id="706"/>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452FB6">
              <w:rPr>
                <w:position w:val="-12"/>
              </w:rPr>
              <w:pict w14:anchorId="1C660367">
                <v:shape id="_x0000_i1628" type="#_x0000_t75" style="width:13.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452FB6">
              <w:rPr>
                <w:position w:val="-4"/>
              </w:rPr>
              <w:pict w14:anchorId="56F44F22">
                <v:shape id="_x0000_i1629" type="#_x0000_t75" style="width:16pt;height:13.35pt">
                  <v:imagedata r:id="rId1196" o:title=""/>
                </v:shape>
              </w:pict>
            </w:r>
            <w:r w:rsidDel="00C526D6">
              <w:t xml:space="preserve"> (</w:t>
            </w:r>
            <w:r w:rsidR="00452FB6">
              <w:rPr>
                <w:position w:val="-6"/>
              </w:rPr>
              <w:pict w14:anchorId="69BBD6E1">
                <v:shape id="_x0000_i163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452FB6">
              <w:rPr>
                <w:position w:val="-6"/>
              </w:rPr>
              <w:pict w14:anchorId="6EF10E32">
                <v:shape id="_x0000_i1631" type="#_x0000_t75" style="width:12pt;height:11.35pt">
                  <v:imagedata r:id="rId1198" o:title=""/>
                </v:shape>
              </w:pict>
            </w:r>
            <w:r>
              <w:t xml:space="preserve"> </w:t>
            </w:r>
            <w:r w:rsidR="00452FB6">
              <w:rPr>
                <w:position w:val="-14"/>
              </w:rPr>
              <w:pict w14:anchorId="7587000E">
                <v:shape id="_x0000_i1632" type="#_x0000_t75" style="width:39.3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0BF3FE39" w14:textId="24BA8ED7" w:rsidR="006A0BC1" w:rsidRDefault="006A0BC1" w:rsidP="006A0BC1">
      <w:pPr>
        <w:pStyle w:val="MTDisplayEquation"/>
      </w:pPr>
      <w:r>
        <w:tab/>
      </w:r>
      <w:r w:rsidR="00452FB6">
        <w:rPr>
          <w:position w:val="-14"/>
        </w:rPr>
        <w:pict w14:anchorId="529C4FA0">
          <v:shape id="_x0000_i163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452FB6">
        <w:rPr>
          <w:position w:val="-32"/>
        </w:rPr>
        <w:pict w14:anchorId="12A3EB95">
          <v:shape id="_x0000_i1634" type="#_x0000_t75" style="width:141.3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452FB6">
        <w:rPr>
          <w:position w:val="-6"/>
        </w:rPr>
        <w:pict w14:anchorId="365B8845">
          <v:shape id="_x0000_i1635" type="#_x0000_t75" style="width:47.3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707" w:name="_Toc407975021"/>
      <w:r>
        <w:lastRenderedPageBreak/>
        <w:t>Referentially Isotropic Permeability</w:t>
      </w:r>
      <w:bookmarkEnd w:id="707"/>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452FB6">
              <w:rPr>
                <w:position w:val="-12"/>
              </w:rPr>
              <w:pict w14:anchorId="7F4D0809">
                <v:shape id="_x0000_i1636" type="#_x0000_t75" style="width:17.3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452FB6">
              <w:rPr>
                <w:position w:val="-12"/>
              </w:rPr>
              <w:pict w14:anchorId="02EB84B8">
                <v:shape id="_x0000_i1637" type="#_x0000_t75" style="width:15.3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452FB6">
              <w:rPr>
                <w:position w:val="-12"/>
              </w:rPr>
              <w:pict w14:anchorId="4A22EC53">
                <v:shape id="_x0000_i1638" type="#_x0000_t75" style="width:17.3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452FB6">
              <w:rPr>
                <w:position w:val="-4"/>
              </w:rPr>
              <w:pict w14:anchorId="655775B8">
                <v:shape id="_x0000_i1639" type="#_x0000_t75" style="width:16pt;height:13.35pt">
                  <v:imagedata r:id="rId1206" o:title=""/>
                </v:shape>
              </w:pict>
            </w:r>
            <w:r>
              <w:t xml:space="preserve"> (</w:t>
            </w:r>
            <w:r w:rsidR="00452FB6">
              <w:rPr>
                <w:position w:val="-6"/>
              </w:rPr>
              <w:pict w14:anchorId="77DD1DAD">
                <v:shape id="_x0000_i164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452FB6">
              <w:rPr>
                <w:position w:val="-6"/>
              </w:rPr>
              <w:pict w14:anchorId="4E3DD4B1">
                <v:shape id="_x0000_i1641" type="#_x0000_t75" style="width:12pt;height:11.35pt">
                  <v:imagedata r:id="rId1208" o:title=""/>
                </v:shape>
              </w:pict>
            </w:r>
            <w:r>
              <w:t xml:space="preserve"> (</w:t>
            </w:r>
            <w:r w:rsidR="00452FB6">
              <w:rPr>
                <w:position w:val="-6"/>
              </w:rPr>
              <w:pict w14:anchorId="32510678">
                <v:shape id="_x0000_i1642" type="#_x0000_t75" style="width:29.3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452FB6">
        <w:rPr>
          <w:position w:val="-32"/>
        </w:rPr>
        <w:pict w14:anchorId="227E278D">
          <v:shape id="_x0000_i1643" type="#_x0000_t75" style="width:213.35pt;height:38pt">
            <v:imagedata r:id="rId1210" o:title=""/>
          </v:shape>
        </w:pict>
      </w:r>
      <w:r>
        <w:t>,</w:t>
      </w:r>
    </w:p>
    <w:p w14:paraId="66C3626F" w14:textId="0503A8E1" w:rsidR="006A0BC1" w:rsidRDefault="006A0BC1" w:rsidP="006A0BC1">
      <w:r>
        <w:t xml:space="preserve">where </w:t>
      </w:r>
      <w:r w:rsidR="00452FB6">
        <w:rPr>
          <w:position w:val="-6"/>
        </w:rPr>
        <w:pict w14:anchorId="103B9F89">
          <v:shape id="_x0000_i1644" type="#_x0000_t75" style="width:11.35pt;height:14pt">
            <v:imagedata r:id="rId1211" o:title=""/>
          </v:shape>
        </w:pict>
      </w:r>
      <w:r>
        <w:rPr>
          <w:i/>
        </w:rPr>
        <w:t xml:space="preserve"> </w:t>
      </w:r>
      <w:r>
        <w:t xml:space="preserve">is the </w:t>
      </w:r>
      <w:r w:rsidR="008B53FE">
        <w:t xml:space="preserve">Jacobian </w:t>
      </w:r>
      <w:r>
        <w:t xml:space="preserve">of the deformation, i.e. </w:t>
      </w:r>
      <w:r w:rsidR="00452FB6">
        <w:rPr>
          <w:position w:val="-6"/>
        </w:rPr>
        <w:pict w14:anchorId="4937C247">
          <v:shape id="_x0000_i1645" type="#_x0000_t75" style="width:47.35pt;height:14pt">
            <v:imagedata r:id="rId1212" o:title=""/>
          </v:shape>
        </w:pict>
      </w:r>
      <w:r>
        <w:t xml:space="preserve"> where </w:t>
      </w:r>
      <w:r w:rsidR="00452FB6">
        <w:rPr>
          <w:position w:val="-4"/>
        </w:rPr>
        <w:pict w14:anchorId="190D8AEB">
          <v:shape id="_x0000_i1646" type="#_x0000_t75" style="width:11.35pt;height:13.35pt">
            <v:imagedata r:id="rId1213" o:title=""/>
          </v:shape>
        </w:pict>
      </w:r>
      <w:r>
        <w:rPr>
          <w:b/>
        </w:rPr>
        <w:t xml:space="preserve"> </w:t>
      </w:r>
      <w:r>
        <w:t xml:space="preserve">is the deformation gradient, and </w:t>
      </w:r>
      <w:r w:rsidR="00452FB6">
        <w:rPr>
          <w:position w:val="-6"/>
        </w:rPr>
        <w:pict w14:anchorId="46A7E36E">
          <v:shape id="_x0000_i1647" type="#_x0000_t75" style="width:48pt;height:16pt">
            <v:imagedata r:id="rId1214" o:title=""/>
          </v:shape>
        </w:pict>
      </w:r>
      <w:r>
        <w:t xml:space="preserve"> is the left Cauchy-Green tensor.  Note that the permeability in the reference state (</w:t>
      </w:r>
      <w:r w:rsidR="00452FB6">
        <w:rPr>
          <w:position w:val="-4"/>
        </w:rPr>
        <w:pict w14:anchorId="24316D54">
          <v:shape id="_x0000_i1648" type="#_x0000_t75" style="width:28pt;height:13.35pt">
            <v:imagedata r:id="rId1215" o:title=""/>
          </v:shape>
        </w:pict>
      </w:r>
      <w:r>
        <w:t xml:space="preserve">) is isotropic and given by </w:t>
      </w:r>
      <w:r w:rsidR="00452FB6">
        <w:rPr>
          <w:position w:val="-14"/>
        </w:rPr>
        <w:pict w14:anchorId="28686D5B">
          <v:shape id="_x0000_i1649" type="#_x0000_t75" style="width:101.3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708" w:name="_Toc407975022"/>
      <w:r>
        <w:lastRenderedPageBreak/>
        <w:t>Referentially Orthotropic Permeability</w:t>
      </w:r>
      <w:bookmarkEnd w:id="708"/>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452FB6">
              <w:rPr>
                <w:position w:val="-12"/>
              </w:rPr>
              <w:pict w14:anchorId="2A5BB7AA">
                <v:shape id="_x0000_i1650" type="#_x0000_t75" style="width:17.3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452FB6">
              <w:rPr>
                <w:position w:val="-12"/>
              </w:rPr>
              <w:pict w14:anchorId="14FFA583">
                <v:shape id="_x0000_i1651" type="#_x0000_t75" style="width:15.35pt;height:19.35pt">
                  <v:imagedata r:id="rId1218" o:title=""/>
                </v:shape>
              </w:pict>
            </w:r>
            <w:r>
              <w:t xml:space="preserve"> along orthogonal directions (</w:t>
            </w:r>
            <w:r w:rsidR="00452FB6">
              <w:rPr>
                <w:position w:val="-10"/>
              </w:rPr>
              <w:pict w14:anchorId="4C00AD0A">
                <v:shape id="_x0000_i165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452FB6">
              <w:rPr>
                <w:position w:val="-12"/>
              </w:rPr>
              <w:pict w14:anchorId="467C5526">
                <v:shape id="_x0000_i1653" type="#_x0000_t75" style="width:17.35pt;height:19.35pt">
                  <v:imagedata r:id="rId1220" o:title=""/>
                </v:shape>
              </w:pict>
            </w:r>
            <w:r>
              <w:t xml:space="preserve"> along orthogonal directions (</w:t>
            </w:r>
            <w:r w:rsidR="00452FB6">
              <w:rPr>
                <w:position w:val="-10"/>
              </w:rPr>
              <w:pict w14:anchorId="425D7378">
                <v:shape id="_x0000_i165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452FB6">
              <w:rPr>
                <w:position w:val="-12"/>
              </w:rPr>
              <w:pict w14:anchorId="467A8827">
                <v:shape id="_x0000_i1655" type="#_x0000_t75" style="width:19.35pt;height:18pt">
                  <v:imagedata r:id="rId1222" o:title=""/>
                </v:shape>
              </w:pict>
            </w:r>
            <w:r>
              <w:t xml:space="preserve"> (</w:t>
            </w:r>
            <w:r w:rsidR="00452FB6">
              <w:rPr>
                <w:position w:val="-12"/>
              </w:rPr>
              <w:pict w14:anchorId="03DC2DDE">
                <v:shape id="_x0000_i165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452FB6">
              <w:rPr>
                <w:position w:val="-12"/>
              </w:rPr>
              <w:pict w14:anchorId="529747C4">
                <v:shape id="_x0000_i1657" type="#_x0000_t75" style="width:19.35pt;height:18pt">
                  <v:imagedata r:id="rId1224" o:title=""/>
                </v:shape>
              </w:pict>
            </w:r>
            <w:r>
              <w:t xml:space="preserve"> (</w:t>
            </w:r>
            <w:r w:rsidR="00452FB6">
              <w:rPr>
                <w:position w:val="-10"/>
              </w:rPr>
              <w:pict w14:anchorId="493B3AC9">
                <v:shape id="_x0000_i1658" type="#_x0000_t75" style="width:46pt;height:16pt">
                  <v:imagedata r:id="rId1225" o:title=""/>
                </v:shape>
              </w:pict>
            </w:r>
            <w:r>
              <w:t xml:space="preserve">, </w:t>
            </w:r>
            <w:r w:rsidR="00452FB6">
              <w:rPr>
                <w:position w:val="-12"/>
              </w:rPr>
              <w:pict w14:anchorId="69DBA484">
                <v:shape id="_x0000_i165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452FB6">
              <w:rPr>
                <w:position w:val="-12"/>
              </w:rPr>
              <w:pict w14:anchorId="1773AB13">
                <v:shape id="_x0000_i1660" type="#_x0000_t75" style="width:15.35pt;height:18pt">
                  <v:imagedata r:id="rId1227" o:title=""/>
                </v:shape>
              </w:pict>
            </w:r>
            <w:r>
              <w:t xml:space="preserve"> (</w:t>
            </w:r>
            <w:r w:rsidR="00452FB6">
              <w:rPr>
                <w:position w:val="-12"/>
              </w:rPr>
              <w:pict w14:anchorId="7A17D058">
                <v:shape id="_x0000_i1661" type="#_x0000_t75" style="width:3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452FB6">
              <w:rPr>
                <w:position w:val="-12"/>
              </w:rPr>
              <w:pict w14:anchorId="580940E2">
                <v:shape id="_x0000_i1662" type="#_x0000_t75" style="width:15.35pt;height:18pt">
                  <v:imagedata r:id="rId1229" o:title=""/>
                </v:shape>
              </w:pict>
            </w:r>
            <w:r>
              <w:t xml:space="preserve"> (</w:t>
            </w:r>
            <w:r w:rsidR="00452FB6">
              <w:rPr>
                <w:position w:val="-10"/>
              </w:rPr>
              <w:pict w14:anchorId="61FB5953">
                <v:shape id="_x0000_i1663" type="#_x0000_t75" style="width:46pt;height:16pt">
                  <v:imagedata r:id="rId1230" o:title=""/>
                </v:shape>
              </w:pict>
            </w:r>
            <w:r>
              <w:t xml:space="preserve">, </w:t>
            </w:r>
            <w:r w:rsidR="00452FB6">
              <w:rPr>
                <w:position w:val="-12"/>
              </w:rPr>
              <w:pict w14:anchorId="673E4374">
                <v:shape id="_x0000_i166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452FB6">
        <w:rPr>
          <w:position w:val="-28"/>
        </w:rPr>
        <w:pict w14:anchorId="129B2C83">
          <v:shape id="_x0000_i166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452FB6">
        <w:rPr>
          <w:position w:val="-114"/>
        </w:rPr>
        <w:pict w14:anchorId="30EB687C">
          <v:shape id="_x0000_i1666" type="#_x0000_t75" style="width:204.65pt;height:122pt">
            <v:imagedata r:id="rId1233" o:title=""/>
          </v:shape>
        </w:pict>
      </w:r>
      <w:r>
        <w:t>,</w:t>
      </w:r>
    </w:p>
    <w:p w14:paraId="4705DC3A" w14:textId="18593C8A" w:rsidR="006A0BC1" w:rsidRDefault="00452FB6" w:rsidP="006A0BC1">
      <w:r>
        <w:rPr>
          <w:position w:val="-6"/>
        </w:rPr>
        <w:pict w14:anchorId="63ED42B8">
          <v:shape id="_x0000_i1667" type="#_x0000_t75" style="width:11.3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68" type="#_x0000_t75" style="width:47.35pt;height:14pt">
            <v:imagedata r:id="rId1235" o:title=""/>
          </v:shape>
        </w:pict>
      </w:r>
      <w:r w:rsidR="006A0BC1">
        <w:t xml:space="preserve"> where</w:t>
      </w:r>
      <w:r w:rsidR="006A0BC1">
        <w:rPr>
          <w:b/>
        </w:rPr>
        <w:t xml:space="preserve"> </w:t>
      </w:r>
      <w:r>
        <w:rPr>
          <w:b/>
          <w:position w:val="-4"/>
        </w:rPr>
        <w:pict w14:anchorId="4E49B9B5">
          <v:shape id="_x0000_i1669" type="#_x0000_t75" style="width:11.35pt;height:13.35pt">
            <v:imagedata r:id="rId1236" o:title=""/>
          </v:shape>
        </w:pict>
      </w:r>
      <w:r w:rsidR="006A0BC1" w:rsidRPr="00A16AEB">
        <w:t xml:space="preserve"> </w:t>
      </w:r>
      <w:r w:rsidR="006A0BC1">
        <w:t xml:space="preserve">is the deformation gradient.  </w:t>
      </w:r>
      <w:r>
        <w:rPr>
          <w:position w:val="-12"/>
        </w:rPr>
        <w:pict w14:anchorId="37B3A793">
          <v:shape id="_x0000_i167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452FB6">
        <w:rPr>
          <w:position w:val="-14"/>
        </w:rPr>
        <w:pict w14:anchorId="04C84119">
          <v:shape id="_x0000_i1671" type="#_x0000_t75" style="width:163.35pt;height:20pt">
            <v:imagedata r:id="rId1238" o:title=""/>
          </v:shape>
        </w:pict>
      </w:r>
      <w:r>
        <w:t>,</w:t>
      </w:r>
    </w:p>
    <w:p w14:paraId="5FBB37DC" w14:textId="0777723F" w:rsidR="006A0BC1" w:rsidRDefault="006A0BC1" w:rsidP="006A0BC1">
      <w:r>
        <w:t xml:space="preserve">where </w:t>
      </w:r>
      <w:r w:rsidR="00452FB6">
        <w:rPr>
          <w:position w:val="-12"/>
        </w:rPr>
        <w:pict w14:anchorId="23B8FDF5">
          <v:shape id="_x0000_i167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452FB6">
        <w:rPr>
          <w:position w:val="-4"/>
        </w:rPr>
        <w:pict w14:anchorId="528AEE47">
          <v:shape id="_x0000_i1673" type="#_x0000_t75" style="width:28pt;height:13.35pt">
            <v:imagedata r:id="rId1240" o:title=""/>
          </v:shape>
        </w:pict>
      </w:r>
      <w:r>
        <w:t xml:space="preserve">) is given by </w:t>
      </w:r>
      <w:r w:rsidR="00452FB6">
        <w:rPr>
          <w:position w:val="-28"/>
        </w:rPr>
        <w:pict w14:anchorId="147BDD7C">
          <v:shape id="_x0000_i1674" type="#_x0000_t75" style="width:153.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709" w:name="_Toc407975023"/>
      <w:r>
        <w:lastRenderedPageBreak/>
        <w:t>Referentially Transversely Isotropic Permeability</w:t>
      </w:r>
      <w:bookmarkEnd w:id="709"/>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452FB6">
              <w:rPr>
                <w:position w:val="-12"/>
              </w:rPr>
              <w:pict w14:anchorId="5C5A6A2D">
                <v:shape id="_x0000_i1675" type="#_x0000_t75" style="width:17.3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452FB6">
              <w:rPr>
                <w:position w:val="-12"/>
              </w:rPr>
              <w:pict w14:anchorId="4080C161">
                <v:shape id="_x0000_i1676" type="#_x0000_t75" style="width:15.35pt;height:19.3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452FB6">
              <w:rPr>
                <w:position w:val="-12"/>
              </w:rPr>
              <w:pict w14:anchorId="336EDE6F">
                <v:shape id="_x0000_i1677" type="#_x0000_t75" style="width:17.35pt;height:19.3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452FB6">
              <w:rPr>
                <w:position w:val="-12"/>
              </w:rPr>
              <w:pict w14:anchorId="1C998ACA">
                <v:shape id="_x0000_i1678" type="#_x0000_t75" style="width:15.35pt;height:19.3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452FB6">
              <w:rPr>
                <w:position w:val="-12"/>
              </w:rPr>
              <w:pict w14:anchorId="4D104A84">
                <v:shape id="_x0000_i1679" type="#_x0000_t75" style="width:17.35pt;height:19.3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452FB6">
              <w:rPr>
                <w:position w:val="-12"/>
              </w:rPr>
              <w:pict w14:anchorId="54758D42">
                <v:shape id="_x0000_i1680" type="#_x0000_t75" style="width:19.35pt;height:18pt">
                  <v:imagedata r:id="rId1247" o:title=""/>
                </v:shape>
              </w:pict>
            </w:r>
            <w:r>
              <w:t xml:space="preserve"> (</w:t>
            </w:r>
            <w:r w:rsidR="00452FB6">
              <w:rPr>
                <w:position w:val="-12"/>
              </w:rPr>
              <w:pict w14:anchorId="1E31A98B">
                <v:shape id="_x0000_i168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452FB6">
              <w:rPr>
                <w:position w:val="-12"/>
              </w:rPr>
              <w:pict w14:anchorId="5DB01BAB">
                <v:shape id="_x0000_i1682" type="#_x0000_t75" style="width:20pt;height:18pt">
                  <v:imagedata r:id="rId1249" o:title=""/>
                </v:shape>
              </w:pict>
            </w:r>
            <w:r>
              <w:t xml:space="preserve"> (</w:t>
            </w:r>
            <w:r w:rsidR="00452FB6">
              <w:rPr>
                <w:position w:val="-12"/>
              </w:rPr>
              <w:pict w14:anchorId="1FC33445">
                <v:shape id="_x0000_i1683" type="#_x0000_t75" style="width:39.3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452FB6">
              <w:rPr>
                <w:position w:val="-12"/>
              </w:rPr>
              <w:pict w14:anchorId="12E6FA6E">
                <v:shape id="_x0000_i1684" type="#_x0000_t75" style="width:20pt;height:18pt">
                  <v:imagedata r:id="rId1251" o:title=""/>
                </v:shape>
              </w:pict>
            </w:r>
            <w:r>
              <w:t xml:space="preserve"> (</w:t>
            </w:r>
            <w:r w:rsidR="00452FB6">
              <w:rPr>
                <w:position w:val="-12"/>
              </w:rPr>
              <w:pict w14:anchorId="69AD761A">
                <v:shape id="_x0000_i168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452FB6">
              <w:rPr>
                <w:position w:val="-12"/>
              </w:rPr>
              <w:pict w14:anchorId="7D578658">
                <v:shape id="_x0000_i1686" type="#_x0000_t75" style="width:15.35pt;height:18pt">
                  <v:imagedata r:id="rId1253" o:title=""/>
                </v:shape>
              </w:pict>
            </w:r>
            <w:r>
              <w:t xml:space="preserve"> (</w:t>
            </w:r>
            <w:r w:rsidR="00452FB6">
              <w:rPr>
                <w:position w:val="-12"/>
              </w:rPr>
              <w:pict w14:anchorId="16349ADD">
                <v:shape id="_x0000_i1687" type="#_x0000_t75" style="width:3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452FB6">
              <w:rPr>
                <w:position w:val="-12"/>
              </w:rPr>
              <w:pict w14:anchorId="2A2AB332">
                <v:shape id="_x0000_i1688" type="#_x0000_t75" style="width:16pt;height:18pt">
                  <v:imagedata r:id="rId1255" o:title=""/>
                </v:shape>
              </w:pict>
            </w:r>
            <w:r>
              <w:t xml:space="preserve"> (</w:t>
            </w:r>
            <w:r w:rsidR="00452FB6">
              <w:rPr>
                <w:position w:val="-12"/>
              </w:rPr>
              <w:pict w14:anchorId="4D99A018">
                <v:shape id="_x0000_i1689" type="#_x0000_t75" style="width:35.3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452FB6">
              <w:rPr>
                <w:position w:val="-12"/>
              </w:rPr>
              <w:pict w14:anchorId="42FDA3D7">
                <v:shape id="_x0000_i1690" type="#_x0000_t75" style="width:16pt;height:18pt">
                  <v:imagedata r:id="rId1257" o:title=""/>
                </v:shape>
              </w:pict>
            </w:r>
            <w:r>
              <w:t xml:space="preserve"> (</w:t>
            </w:r>
            <w:r w:rsidR="00452FB6">
              <w:rPr>
                <w:position w:val="-12"/>
              </w:rPr>
              <w:pict w14:anchorId="4D5BEB38">
                <v:shape id="_x0000_i169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452FB6">
        <w:rPr>
          <w:position w:val="-114"/>
        </w:rPr>
        <w:pict w14:anchorId="60957510">
          <v:shape id="_x0000_i1692" type="#_x0000_t75" style="width:327.35pt;height:122pt">
            <v:imagedata r:id="rId1259" o:title=""/>
          </v:shape>
        </w:pict>
      </w:r>
      <w:r>
        <w:t>,</w:t>
      </w:r>
    </w:p>
    <w:p w14:paraId="35B6873E" w14:textId="3AAFFFDF" w:rsidR="006A0BC1" w:rsidRDefault="006A0BC1" w:rsidP="006A0BC1">
      <w:r>
        <w:t xml:space="preserve">where </w:t>
      </w:r>
      <w:r w:rsidR="00452FB6">
        <w:rPr>
          <w:position w:val="-6"/>
        </w:rPr>
        <w:pict w14:anchorId="6B90C830">
          <v:shape id="_x0000_i1693" type="#_x0000_t75" style="width:11.35pt;height:14pt">
            <v:imagedata r:id="rId1260" o:title=""/>
          </v:shape>
        </w:pict>
      </w:r>
      <w:r>
        <w:t xml:space="preserve"> is the </w:t>
      </w:r>
      <w:r w:rsidR="008B53FE">
        <w:t xml:space="preserve">Jacobian </w:t>
      </w:r>
      <w:r>
        <w:t xml:space="preserve">of the deformation, i.e. </w:t>
      </w:r>
      <w:r w:rsidR="00452FB6">
        <w:rPr>
          <w:position w:val="-6"/>
        </w:rPr>
        <w:pict w14:anchorId="19A73C77">
          <v:shape id="_x0000_i1694" type="#_x0000_t75" style="width:47.35pt;height:14pt">
            <v:imagedata r:id="rId1261" o:title=""/>
          </v:shape>
        </w:pict>
      </w:r>
      <w:r>
        <w:t xml:space="preserve"> where</w:t>
      </w:r>
      <w:r>
        <w:rPr>
          <w:b/>
        </w:rPr>
        <w:t xml:space="preserve"> </w:t>
      </w:r>
      <w:r w:rsidR="00452FB6">
        <w:rPr>
          <w:b/>
          <w:position w:val="-4"/>
        </w:rPr>
        <w:pict w14:anchorId="145035B2">
          <v:shape id="_x0000_i1695" type="#_x0000_t75" style="width:11.35pt;height:13.35pt">
            <v:imagedata r:id="rId1262" o:title=""/>
          </v:shape>
        </w:pict>
      </w:r>
      <w:r w:rsidRPr="00C526D6">
        <w:t xml:space="preserve"> </w:t>
      </w:r>
      <w:r>
        <w:t xml:space="preserve">is the deformation gradient, and </w:t>
      </w:r>
      <w:r w:rsidR="00452FB6">
        <w:rPr>
          <w:position w:val="-6"/>
        </w:rPr>
        <w:pict w14:anchorId="4A85C41C">
          <v:shape id="_x0000_i1696" type="#_x0000_t75" style="width:48pt;height:16pt">
            <v:imagedata r:id="rId1263" o:title=""/>
          </v:shape>
        </w:pict>
      </w:r>
      <w:r>
        <w:t xml:space="preserve"> is the left Cauchy-Green tensor.  </w:t>
      </w:r>
      <w:r w:rsidR="00452FB6">
        <w:rPr>
          <w:position w:val="-4"/>
        </w:rPr>
        <w:pict w14:anchorId="2922AC1E">
          <v:shape id="_x0000_i169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452FB6">
        <w:rPr>
          <w:position w:val="-14"/>
        </w:rPr>
        <w:pict w14:anchorId="28BBA41A">
          <v:shape id="_x0000_i1698" type="#_x0000_t75" style="width:97.35pt;height:20pt">
            <v:imagedata r:id="rId1265" o:title=""/>
          </v:shape>
        </w:pict>
      </w:r>
      <w:r>
        <w:t>,</w:t>
      </w:r>
    </w:p>
    <w:p w14:paraId="5FAFF487" w14:textId="624F3AC0" w:rsidR="006A0BC1" w:rsidRDefault="006A0BC1" w:rsidP="006A0BC1">
      <w:r>
        <w:t xml:space="preserve">where </w:t>
      </w:r>
      <w:r w:rsidR="00452FB6">
        <w:rPr>
          <w:position w:val="-6"/>
        </w:rPr>
        <w:pict w14:anchorId="096D2AEB">
          <v:shape id="_x0000_i1699" type="#_x0000_t75" style="width:13.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452FB6">
        <w:rPr>
          <w:position w:val="-4"/>
        </w:rPr>
        <w:pict w14:anchorId="144ED08E">
          <v:shape id="_x0000_i1700" type="#_x0000_t75" style="width:28pt;height:13.35pt">
            <v:imagedata r:id="rId1267" o:title=""/>
          </v:shape>
        </w:pict>
      </w:r>
      <w:r>
        <w:t xml:space="preserve">) is given by </w:t>
      </w:r>
      <w:r w:rsidR="00452FB6">
        <w:rPr>
          <w:position w:val="-16"/>
        </w:rPr>
        <w:pict w14:anchorId="72E9C7FF">
          <v:shape id="_x0000_i170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710" w:name="_Toc407975024"/>
      <w:r>
        <w:lastRenderedPageBreak/>
        <w:t>Fluid Supply Materials</w:t>
      </w:r>
      <w:bookmarkEnd w:id="710"/>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452FB6">
        <w:rPr>
          <w:position w:val="-10"/>
        </w:rPr>
        <w:pict w14:anchorId="7648F204">
          <v:shape id="_x0000_i170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452FB6">
        <w:rPr>
          <w:position w:val="-16"/>
        </w:rPr>
        <w:pict w14:anchorId="0E30F160">
          <v:shape id="_x0000_i1703" type="#_x0000_t75" style="width:85.35pt;height:22pt">
            <v:imagedata r:id="rId1270" o:title=""/>
          </v:shape>
        </w:pict>
      </w:r>
      <w:r>
        <w:t xml:space="preserve"> .</w:t>
      </w:r>
    </w:p>
    <w:p w14:paraId="57957E99" w14:textId="44CF9F4A" w:rsidR="00F25218" w:rsidRPr="00F25218" w:rsidRDefault="00452FB6">
      <w:r>
        <w:rPr>
          <w:position w:val="-10"/>
        </w:rPr>
        <w:pict w14:anchorId="0330BDC6">
          <v:shape id="_x0000_i170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711" w:name="_Toc407975025"/>
      <w:r>
        <w:lastRenderedPageBreak/>
        <w:t>Starling Equation</w:t>
      </w:r>
      <w:bookmarkEnd w:id="711"/>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452FB6">
              <w:rPr>
                <w:position w:val="-14"/>
              </w:rPr>
              <w:pict w14:anchorId="73AA9BBF">
                <v:shape id="_x0000_i1705" type="#_x0000_t75" style="width:14pt;height:19.3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452FB6">
              <w:rPr>
                <w:position w:val="-12"/>
              </w:rPr>
              <w:pict w14:anchorId="44F8F0CC">
                <v:shape id="_x0000_i1706" type="#_x0000_t75" style="width:15.3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452FB6">
        <w:rPr>
          <w:position w:val="-14"/>
        </w:rPr>
        <w:pict w14:anchorId="546FD8D5">
          <v:shape id="_x0000_i1707" type="#_x0000_t75" style="width:82pt;height:20pt">
            <v:imagedata r:id="rId1274" o:title=""/>
          </v:shape>
        </w:pict>
      </w:r>
      <w:r>
        <w:t xml:space="preserve"> ,</w:t>
      </w:r>
    </w:p>
    <w:p w14:paraId="1F7417A7" w14:textId="667AF1B1" w:rsidR="00B04CF0" w:rsidRDefault="00F25218" w:rsidP="00B04CF0">
      <w:r>
        <w:t xml:space="preserve">where </w:t>
      </w:r>
      <w:r w:rsidR="00452FB6">
        <w:rPr>
          <w:position w:val="-10"/>
        </w:rPr>
        <w:pict w14:anchorId="1A6B386B">
          <v:shape id="_x0000_i1708" type="#_x0000_t75" style="width:12pt;height:13.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712" w:name="_Toc407975026"/>
      <w:r>
        <w:t>Biphasic-Solute Materials</w:t>
      </w:r>
      <w:bookmarkEnd w:id="712"/>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452FB6">
        <w:rPr>
          <w:position w:val="-4"/>
        </w:rPr>
        <w:pict w14:anchorId="53187B2B">
          <v:shape id="_x0000_i1709" type="#_x0000_t75" style="width:11.35pt;height:10pt">
            <v:imagedata r:id="rId1277" o:title=""/>
          </v:shape>
        </w:pict>
      </w:r>
      <w:r w:rsidRPr="00B27FE9">
        <w:t xml:space="preserve"> of the pores is able to accommodate a solute of a particular size (</w:t>
      </w:r>
      <w:r w:rsidR="00452FB6">
        <w:rPr>
          <w:position w:val="-6"/>
        </w:rPr>
        <w:pict w14:anchorId="29309200">
          <v:shape id="_x0000_i1710" type="#_x0000_t75" style="width:44pt;height:14pt">
            <v:imagedata r:id="rId1278" o:title=""/>
          </v:shape>
        </w:pict>
      </w:r>
      <w:r w:rsidRPr="00B27FE9">
        <w:t xml:space="preserve">).  Furthermore, the activity </w:t>
      </w:r>
      <w:r w:rsidR="00452FB6">
        <w:rPr>
          <w:position w:val="-10"/>
        </w:rPr>
        <w:pict w14:anchorId="5F4A78C9">
          <v:shape id="_x0000_i1711" type="#_x0000_t75" style="width:10pt;height:13.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452FB6">
        <w:rPr>
          <w:position w:val="-10"/>
        </w:rPr>
        <w:pict w14:anchorId="0CB31FE7">
          <v:shape id="_x0000_i1712" type="#_x0000_t75" style="width:42pt;height:17.35pt">
            <v:imagedata r:id="rId1280" o:title=""/>
          </v:shape>
        </w:pict>
      </w:r>
      <w:r w:rsidRPr="00B27FE9">
        <w:t xml:space="preserve">, such that the chemical potential </w:t>
      </w:r>
      <w:r w:rsidR="00452FB6">
        <w:rPr>
          <w:position w:val="-10"/>
        </w:rPr>
        <w:pict w14:anchorId="6BA8246A">
          <v:shape id="_x0000_i1713" type="#_x0000_t75" style="width:12pt;height:13.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452FB6">
        <w:rPr>
          <w:position w:val="-24"/>
        </w:rPr>
        <w:pict w14:anchorId="087C2F7D">
          <v:shape id="_x0000_i1714" type="#_x0000_t75" style="width:102pt;height:31.35pt">
            <v:imagedata r:id="rId1282" o:title=""/>
          </v:shape>
        </w:pict>
      </w:r>
      <w:r w:rsidRPr="00B27FE9">
        <w:t>.</w:t>
      </w:r>
    </w:p>
    <w:p w14:paraId="659AB7B4" w14:textId="7579EBE3" w:rsidR="006A0BC1" w:rsidRPr="00B27FE9" w:rsidRDefault="006A0BC1" w:rsidP="006A0BC1">
      <w:r w:rsidRPr="00B27FE9">
        <w:t xml:space="preserve">In this expression, </w:t>
      </w:r>
      <w:r w:rsidR="00452FB6">
        <w:rPr>
          <w:position w:val="-12"/>
        </w:rPr>
        <w:pict w14:anchorId="51C9E66A">
          <v:shape id="_x0000_i1715" type="#_x0000_t75" style="width:15.35pt;height:18pt">
            <v:imagedata r:id="rId1283" o:title=""/>
          </v:shape>
        </w:pict>
      </w:r>
      <w:r w:rsidRPr="00B27FE9">
        <w:t xml:space="preserve"> is the solute chemical potential at some reference temperature </w:t>
      </w:r>
      <w:r w:rsidR="00452FB6">
        <w:rPr>
          <w:position w:val="-6"/>
        </w:rPr>
        <w:pict w14:anchorId="70F901AB">
          <v:shape id="_x0000_i1716" type="#_x0000_t75" style="width:10pt;height:14pt">
            <v:imagedata r:id="rId1284" o:title=""/>
          </v:shape>
        </w:pict>
      </w:r>
      <w:r w:rsidRPr="00B27FE9">
        <w:t xml:space="preserve">; </w:t>
      </w:r>
      <w:r w:rsidR="00452FB6">
        <w:rPr>
          <w:position w:val="-6"/>
        </w:rPr>
        <w:pict w14:anchorId="3EEA9367">
          <v:shape id="_x0000_i1717" type="#_x0000_t75" style="width:9.35pt;height:11.35pt">
            <v:imagedata r:id="rId1285" o:title=""/>
          </v:shape>
        </w:pict>
      </w:r>
      <w:r w:rsidRPr="00B27FE9">
        <w:t xml:space="preserve"> is the solute concentration on a solution-volume basis (number of moles of solute per volume of interstitial fluid in the mixture); </w:t>
      </w:r>
      <w:r w:rsidR="00452FB6">
        <w:rPr>
          <w:position w:val="-4"/>
        </w:rPr>
        <w:pict w14:anchorId="693B5F94">
          <v:shape id="_x0000_i1718" type="#_x0000_t75" style="width:16pt;height:13.35pt">
            <v:imagedata r:id="rId1286" o:title=""/>
          </v:shape>
        </w:pict>
      </w:r>
      <w:r w:rsidRPr="00B27FE9">
        <w:t xml:space="preserve"> is the solute molecular weight (an invariant quantity); and </w:t>
      </w:r>
      <w:r w:rsidR="00452FB6">
        <w:rPr>
          <w:position w:val="-4"/>
        </w:rPr>
        <w:pict w14:anchorId="30A069C5">
          <v:shape id="_x0000_i1719" type="#_x0000_t75" style="width:12pt;height:13.35pt">
            <v:imagedata r:id="rId1287" o:title=""/>
          </v:shape>
        </w:pict>
      </w:r>
      <w:r w:rsidRPr="00B27FE9">
        <w:t xml:space="preserve"> is the universal gas constant.  In a biphasic-solute material, a constitutive relation is needed for </w:t>
      </w:r>
      <w:r w:rsidR="00452FB6">
        <w:rPr>
          <w:position w:val="-4"/>
        </w:rPr>
        <w:pict w14:anchorId="74029587">
          <v:shape id="_x0000_i1720" type="#_x0000_t75" style="width:11.35pt;height:13.35pt">
            <v:imagedata r:id="rId1288" o:title=""/>
          </v:shape>
        </w:pict>
      </w:r>
      <w:r w:rsidRPr="00B27FE9">
        <w:t xml:space="preserve">; in general, </w:t>
      </w:r>
      <w:r w:rsidR="00452FB6">
        <w:rPr>
          <w:position w:val="-4"/>
        </w:rPr>
        <w:pict w14:anchorId="6C064A1D">
          <v:shape id="_x0000_i1721" type="#_x0000_t75" style="width:11.35pt;height:13.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452FB6">
        <w:rPr>
          <w:position w:val="-6"/>
        </w:rPr>
        <w:pict w14:anchorId="37C5E25F">
          <v:shape id="_x0000_i1722" type="#_x0000_t75" style="width:47.3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452FB6">
        <w:rPr>
          <w:position w:val="-10"/>
        </w:rPr>
        <w:pict w14:anchorId="094CA57C">
          <v:shape id="_x0000_i1723" type="#_x0000_t75" style="width:12pt;height:13.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452FB6">
        <w:rPr>
          <w:position w:val="-10"/>
        </w:rPr>
        <w:pict w14:anchorId="32B8B22E">
          <v:shape id="_x0000_i1724" type="#_x0000_t75" style="width:17.3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452FB6">
        <w:rPr>
          <w:position w:val="-30"/>
        </w:rPr>
        <w:pict w14:anchorId="2FC91356">
          <v:shape id="_x0000_i172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452FB6">
        <w:rPr>
          <w:position w:val="-12"/>
        </w:rPr>
        <w:pict w14:anchorId="32965F72">
          <v:shape id="_x0000_i1726" type="#_x0000_t75" style="width:17.35pt;height:19.35pt">
            <v:imagedata r:id="rId1294" o:title=""/>
          </v:shape>
        </w:pict>
      </w:r>
      <w:r w:rsidRPr="00B27FE9">
        <w:t xml:space="preserve"> is the solvent chemical potential at some reference temperature </w:t>
      </w:r>
      <w:r w:rsidR="00452FB6">
        <w:rPr>
          <w:position w:val="-6"/>
        </w:rPr>
        <w:pict w14:anchorId="0682E176">
          <v:shape id="_x0000_i1727" type="#_x0000_t75" style="width:10pt;height:14pt">
            <v:imagedata r:id="rId1295" o:title=""/>
          </v:shape>
        </w:pict>
      </w:r>
      <w:r w:rsidRPr="00B27FE9">
        <w:t xml:space="preserve">; </w:t>
      </w:r>
      <w:r w:rsidR="00452FB6">
        <w:rPr>
          <w:position w:val="-12"/>
        </w:rPr>
        <w:pict w14:anchorId="557BD84B">
          <v:shape id="_x0000_i1728" type="#_x0000_t75" style="width:17.35pt;height:19.35pt">
            <v:imagedata r:id="rId1296" o:title=""/>
          </v:shape>
        </w:pict>
      </w:r>
      <w:r w:rsidRPr="00B27FE9">
        <w:t xml:space="preserve"> is the true density of the solvent (an invariant property for an intrinsically incompressible fluid); and </w:t>
      </w:r>
      <w:r w:rsidR="00452FB6">
        <w:rPr>
          <w:position w:val="-4"/>
        </w:rPr>
        <w:pict w14:anchorId="00A7EBE3">
          <v:shape id="_x0000_i1729" type="#_x0000_t75" style="width:13.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452FB6">
        <w:rPr>
          <w:position w:val="-4"/>
        </w:rPr>
        <w:pict w14:anchorId="67217FDB">
          <v:shape id="_x0000_i1730" type="#_x0000_t75" style="width:13.35pt;height:12pt">
            <v:imagedata r:id="rId1298" o:title=""/>
          </v:shape>
        </w:pict>
      </w:r>
      <w:r w:rsidRPr="00B27FE9">
        <w:t xml:space="preserve">; in general, </w:t>
      </w:r>
      <w:r w:rsidR="00452FB6">
        <w:rPr>
          <w:position w:val="-4"/>
        </w:rPr>
        <w:pict w14:anchorId="7A606238">
          <v:shape id="_x0000_i1731" type="#_x0000_t75" style="width:13.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452FB6">
        <w:rPr>
          <w:position w:val="-6"/>
        </w:rPr>
        <w:pict w14:anchorId="277E8B36">
          <v:shape id="_x0000_i1732" type="#_x0000_t75" style="width:47.3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452FB6">
        <w:rPr>
          <w:position w:val="-10"/>
        </w:rPr>
        <w:pict w14:anchorId="275D92D4">
          <v:shape id="_x0000_i1733" type="#_x0000_t75" style="width:12pt;height:16pt">
            <v:imagedata r:id="rId1301" o:title=""/>
          </v:shape>
        </w:pict>
      </w:r>
      <w:r w:rsidRPr="00B27FE9">
        <w:t xml:space="preserve"> and solute concentration </w:t>
      </w:r>
      <w:r w:rsidR="00452FB6">
        <w:rPr>
          <w:position w:val="-6"/>
        </w:rPr>
        <w:pict w14:anchorId="649307BC">
          <v:shape id="_x0000_i1734" type="#_x0000_t75" style="width:9.3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452FB6">
        <w:rPr>
          <w:position w:val="-42"/>
        </w:rPr>
        <w:pict w14:anchorId="0B598A26">
          <v:shape id="_x0000_i173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452FB6">
        <w:rPr>
          <w:position w:val="-6"/>
        </w:rPr>
        <w:pict w14:anchorId="45DF4525">
          <v:shape id="_x0000_i1736" type="#_x0000_t75" style="width:10pt;height:11.35pt">
            <v:imagedata r:id="rId1304" o:title=""/>
          </v:shape>
        </w:pict>
      </w:r>
      <w:r w:rsidRPr="00B27FE9">
        <w:t xml:space="preserve">, the effective fluid pressure </w:t>
      </w:r>
      <w:r w:rsidR="00452FB6">
        <w:rPr>
          <w:position w:val="-10"/>
        </w:rPr>
        <w:pict w14:anchorId="2BF86784">
          <v:shape id="_x0000_i1737" type="#_x0000_t75" style="width:12pt;height:16pt">
            <v:imagedata r:id="rId1305" o:title=""/>
          </v:shape>
        </w:pict>
      </w:r>
      <w:r w:rsidRPr="00B27FE9">
        <w:t xml:space="preserve">, and the effective solute concentration </w:t>
      </w:r>
      <w:r w:rsidR="00452FB6">
        <w:rPr>
          <w:position w:val="-6"/>
        </w:rPr>
        <w:pict w14:anchorId="7D49F1F9">
          <v:shape id="_x0000_i1738" type="#_x0000_t75" style="width:9.35pt;height:14pt">
            <v:imagedata r:id="rId1306" o:title=""/>
          </v:shape>
        </w:pict>
      </w:r>
      <w:r w:rsidRPr="00B27FE9">
        <w:t xml:space="preserve">.  Essential boundary conditions must be imposed on these variables, and not on the actual pressure </w:t>
      </w:r>
      <w:r w:rsidR="00452FB6">
        <w:rPr>
          <w:position w:val="-10"/>
        </w:rPr>
        <w:pict w14:anchorId="47DF1572">
          <v:shape id="_x0000_i1739" type="#_x0000_t75" style="width:12pt;height:13.35pt">
            <v:imagedata r:id="rId1307" o:title=""/>
          </v:shape>
        </w:pict>
      </w:r>
      <w:r w:rsidRPr="00B27FE9">
        <w:t xml:space="preserve"> or concentration </w:t>
      </w:r>
      <w:r w:rsidR="00452FB6">
        <w:rPr>
          <w:position w:val="-6"/>
        </w:rPr>
        <w:pict w14:anchorId="72E0592F">
          <v:shape id="_x0000_i1740" type="#_x0000_t75" style="width:9.35pt;height:11.35pt">
            <v:imagedata r:id="rId1308" o:title=""/>
          </v:shape>
        </w:pict>
      </w:r>
      <w:r w:rsidRPr="00B27FE9">
        <w:t xml:space="preserve">.  (In a biphasic material however, since </w:t>
      </w:r>
      <w:r w:rsidR="00452FB6">
        <w:rPr>
          <w:position w:val="-6"/>
        </w:rPr>
        <w:pict w14:anchorId="2FEBE60D">
          <v:shape id="_x0000_i1741" type="#_x0000_t75" style="width:27.35pt;height:14pt">
            <v:imagedata r:id="rId1309" o:title=""/>
          </v:shape>
        </w:pict>
      </w:r>
      <w:r w:rsidRPr="00B27FE9">
        <w:t xml:space="preserve">, the effective and actual fluid pressures are the same, </w:t>
      </w:r>
      <w:r w:rsidR="00452FB6">
        <w:rPr>
          <w:position w:val="-10"/>
        </w:rPr>
        <w:pict w14:anchorId="2C45B202">
          <v:shape id="_x0000_i1742" type="#_x0000_t75" style="width:31.3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452FB6">
        <w:rPr>
          <w:position w:val="-10"/>
        </w:rPr>
        <w:pict w14:anchorId="27236CD3">
          <v:shape id="_x0000_i1743" type="#_x0000_t75" style="width:64pt;height:18pt">
            <v:imagedata r:id="rId1311" o:title=""/>
          </v:shape>
        </w:pict>
      </w:r>
      <w:r w:rsidRPr="00B27FE9">
        <w:t xml:space="preserve">, where </w:t>
      </w:r>
      <w:r w:rsidR="00452FB6">
        <w:rPr>
          <w:position w:val="-6"/>
        </w:rPr>
        <w:pict w14:anchorId="495DCDBB">
          <v:shape id="_x0000_i1744" type="#_x0000_t75" style="width:15.35pt;height:16pt">
            <v:imagedata r:id="rId1312" o:title=""/>
          </v:shape>
        </w:pict>
      </w:r>
      <w:r w:rsidRPr="00B27FE9">
        <w:t xml:space="preserve"> is the stress arising from the solid matrix strain.  The mixture traction on a surface with unit outward normal </w:t>
      </w:r>
      <w:r w:rsidR="00452FB6">
        <w:rPr>
          <w:position w:val="-4"/>
        </w:rPr>
        <w:pict w14:anchorId="7FF9C334">
          <v:shape id="_x0000_i1745" type="#_x0000_t75" style="width:10pt;height:10pt">
            <v:imagedata r:id="rId1313" o:title=""/>
          </v:shape>
        </w:pict>
      </w:r>
      <w:r w:rsidRPr="00B27FE9">
        <w:t xml:space="preserve"> is </w:t>
      </w:r>
      <w:r w:rsidR="00452FB6">
        <w:rPr>
          <w:position w:val="-6"/>
        </w:rPr>
        <w:pict w14:anchorId="53D33C52">
          <v:shape id="_x0000_i1746" type="#_x0000_t75" style="width:40pt;height:13.35pt">
            <v:imagedata r:id="rId1314" o:title=""/>
          </v:shape>
        </w:pict>
      </w:r>
      <w:r w:rsidRPr="00B27FE9">
        <w:t xml:space="preserve">.  This traction is continuous across the boundary surface.  Therefore, the corresponding natural boundary condition for a biphasic-solute mixture is </w:t>
      </w:r>
      <w:r w:rsidR="00452FB6">
        <w:rPr>
          <w:position w:val="-6"/>
        </w:rPr>
        <w:pict w14:anchorId="0D9456CE">
          <v:shape id="_x0000_i174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452FB6">
        <w:rPr>
          <w:position w:val="-6"/>
        </w:rPr>
        <w:pict w14:anchorId="53842B74">
          <v:shape id="_x0000_i1748" type="#_x0000_t75" style="width:42.65pt;height:14pt">
            <v:imagedata r:id="rId1316" o:title=""/>
          </v:shape>
        </w:pict>
      </w:r>
      <w:r w:rsidRPr="00B27FE9">
        <w:t xml:space="preserve"> and </w:t>
      </w:r>
      <w:r w:rsidR="00452FB6">
        <w:rPr>
          <w:position w:val="-10"/>
        </w:rPr>
        <w:pict w14:anchorId="393A4069">
          <v:shape id="_x0000_i1749" type="#_x0000_t75" style="width:38pt;height:16pt">
            <v:imagedata r:id="rId1317" o:title=""/>
          </v:shape>
        </w:pict>
      </w:r>
      <w:r w:rsidRPr="00B27FE9">
        <w:t xml:space="preserve">, where </w:t>
      </w:r>
      <w:r w:rsidR="00452FB6">
        <w:rPr>
          <w:position w:val="-6"/>
        </w:rPr>
        <w:pict w14:anchorId="7A35D4BC">
          <v:shape id="_x0000_i1750" type="#_x0000_t75" style="width:13.35pt;height:11.35pt">
            <v:imagedata r:id="rId1318" o:title=""/>
          </v:shape>
        </w:pict>
      </w:r>
      <w:r w:rsidRPr="00B27FE9">
        <w:t xml:space="preserve"> is the volumetric flux of solvent relative to the solid and </w:t>
      </w:r>
      <w:r w:rsidR="00452FB6">
        <w:rPr>
          <w:position w:val="-10"/>
        </w:rPr>
        <w:pict w14:anchorId="01B256CB">
          <v:shape id="_x0000_i1751" type="#_x0000_t75" style="width:8pt;height:16pt">
            <v:imagedata r:id="rId1319" o:title=""/>
          </v:shape>
        </w:pict>
      </w:r>
      <w:r w:rsidRPr="00B27FE9">
        <w:t xml:space="preserve"> is the molar flux of solute relative to the solid.  In general, </w:t>
      </w:r>
      <w:r w:rsidR="00452FB6">
        <w:rPr>
          <w:position w:val="-6"/>
        </w:rPr>
        <w:pict w14:anchorId="32903481">
          <v:shape id="_x0000_i1752" type="#_x0000_t75" style="width:13.35pt;height:11.35pt">
            <v:imagedata r:id="rId1320" o:title=""/>
          </v:shape>
        </w:pict>
      </w:r>
      <w:r w:rsidRPr="00B27FE9">
        <w:t xml:space="preserve"> and </w:t>
      </w:r>
      <w:r w:rsidR="00452FB6">
        <w:rPr>
          <w:position w:val="-10"/>
        </w:rPr>
        <w:pict w14:anchorId="389B19E5">
          <v:shape id="_x0000_i175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452FB6">
        <w:rPr>
          <w:position w:val="-70"/>
        </w:rPr>
        <w:pict w14:anchorId="45F28761">
          <v:shape id="_x0000_i1754" type="#_x0000_t75" style="width:139.3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452FB6">
        <w:rPr>
          <w:position w:val="-34"/>
        </w:rPr>
        <w:pict w14:anchorId="3D7499ED">
          <v:shape id="_x0000_i1755" type="#_x0000_t75" style="width:141.3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452FB6">
        <w:rPr>
          <w:position w:val="-4"/>
        </w:rPr>
        <w:pict w14:anchorId="646EA3DF">
          <v:shape id="_x0000_i1756" type="#_x0000_t75" style="width:11.35pt;height:13.35pt">
            <v:imagedata r:id="rId1324" o:title=""/>
          </v:shape>
        </w:pict>
      </w:r>
      <w:r w:rsidRPr="00B27FE9">
        <w:t xml:space="preserve"> is the hydraulic permeability of the solvent through the porous solid matrix; </w:t>
      </w:r>
      <w:r w:rsidR="00452FB6">
        <w:rPr>
          <w:position w:val="-6"/>
        </w:rPr>
        <w:pict w14:anchorId="495CC30B">
          <v:shape id="_x0000_i1757" type="#_x0000_t75" style="width:10pt;height:14pt">
            <v:imagedata r:id="rId1325" o:title=""/>
          </v:shape>
        </w:pict>
      </w:r>
      <w:r w:rsidRPr="00B27FE9">
        <w:t xml:space="preserve"> is the solute diffusivity through the mixture (frictional interactions with solvent and solid); and </w:t>
      </w:r>
      <w:r w:rsidR="00452FB6">
        <w:rPr>
          <w:position w:val="-12"/>
        </w:rPr>
        <w:pict w14:anchorId="27EB70BE">
          <v:shape id="_x0000_i1758" type="#_x0000_t75" style="width:14pt;height:18pt">
            <v:imagedata r:id="rId1326" o:title=""/>
          </v:shape>
        </w:pict>
      </w:r>
      <w:r w:rsidRPr="00B27FE9">
        <w:t xml:space="preserve"> is the solute free diffusivity (frictional interactions with solvent only). </w:t>
      </w:r>
      <w:r w:rsidR="00452FB6">
        <w:rPr>
          <w:position w:val="-10"/>
        </w:rPr>
        <w:pict w14:anchorId="1E917B0D">
          <v:shape id="_x0000_i175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713" w:name="_Toc407975027"/>
      <w:r>
        <w:t>Guidelines for Biphasic-Solute Analyses</w:t>
      </w:r>
      <w:bookmarkEnd w:id="713"/>
    </w:p>
    <w:p w14:paraId="070AFA22" w14:textId="77777777" w:rsidR="00D71BBF" w:rsidRDefault="00D71BBF" w:rsidP="00D71BBF">
      <w:pPr>
        <w:pStyle w:val="Heading4"/>
      </w:pPr>
      <w:bookmarkStart w:id="714" w:name="_Ref188327319"/>
      <w:bookmarkStart w:id="715" w:name="_Toc407975028"/>
      <w:r>
        <w:t>Prescribed Boundary Conditions</w:t>
      </w:r>
      <w:bookmarkEnd w:id="714"/>
      <w:bookmarkEnd w:id="715"/>
    </w:p>
    <w:p w14:paraId="4B2AA8C4" w14:textId="4AACA02B" w:rsidR="00D71BBF" w:rsidRDefault="00D71BBF" w:rsidP="00D71BBF">
      <w:r>
        <w:t xml:space="preserve">In most analyses, it may be assumed that the ambient fluid pressure in the external environment is zero, thus </w:t>
      </w:r>
      <w:r w:rsidR="00452FB6">
        <w:rPr>
          <w:position w:val="-14"/>
        </w:rPr>
        <w:pict w14:anchorId="1C1AE205">
          <v:shape id="_x0000_i1760" type="#_x0000_t75" style="width:36pt;height:20pt">
            <v:imagedata r:id="rId1328" o:title=""/>
          </v:shape>
        </w:pict>
      </w:r>
      <w:r>
        <w:t xml:space="preserve">, where the subscripted asterisk is used to denote environmental conditions.  The ambient solute concentration may be represented by </w:t>
      </w:r>
      <w:r w:rsidR="00452FB6">
        <w:rPr>
          <w:position w:val="-14"/>
        </w:rPr>
        <w:pict w14:anchorId="7C5C15CC">
          <v:shape id="_x0000_i1761" type="#_x0000_t75" style="width:12pt;height:20pt">
            <v:imagedata r:id="rId1329" o:title=""/>
          </v:shape>
        </w:pict>
      </w:r>
      <w:r>
        <w:t xml:space="preserve">.  It follows that the effective fluid pressure in the external environment is </w:t>
      </w:r>
      <w:r w:rsidR="00452FB6">
        <w:rPr>
          <w:position w:val="-14"/>
        </w:rPr>
        <w:pict w14:anchorId="5664ECE6">
          <v:shape id="_x0000_i1762" type="#_x0000_t75" style="width:73.35pt;height:20pt">
            <v:imagedata r:id="rId1330" o:title=""/>
          </v:shape>
        </w:pict>
      </w:r>
      <w:r>
        <w:t xml:space="preserve"> and the effective concentration is </w:t>
      </w:r>
      <w:r w:rsidR="00452FB6">
        <w:rPr>
          <w:position w:val="-18"/>
        </w:rPr>
        <w:pict w14:anchorId="4680ABE3">
          <v:shape id="_x0000_i1763" type="#_x0000_t75" style="width:55.35pt;height:22pt">
            <v:imagedata r:id="rId1331" o:title=""/>
          </v:shape>
        </w:pict>
      </w:r>
      <w:r>
        <w:t xml:space="preserve">.  Therefore, in biphasic-solute analyses, whenever the external environment contains a solute at a concentration of </w:t>
      </w:r>
      <w:r w:rsidR="00452FB6">
        <w:rPr>
          <w:position w:val="-14"/>
        </w:rPr>
        <w:pict w14:anchorId="02FA5EB9">
          <v:shape id="_x0000_i176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452FB6">
        <w:rPr>
          <w:position w:val="-14"/>
        </w:rPr>
        <w:pict w14:anchorId="0420B27B">
          <v:shape id="_x0000_i176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452FB6">
        <w:rPr>
          <w:position w:val="-14"/>
        </w:rPr>
        <w:pict w14:anchorId="36109725">
          <v:shape id="_x0000_i176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716" w:name="_Toc407975029"/>
      <w:r>
        <w:t>Prescribed Initial Conditions</w:t>
      </w:r>
      <w:bookmarkEnd w:id="716"/>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452FB6">
        <w:rPr>
          <w:position w:val="-14"/>
        </w:rPr>
        <w:pict w14:anchorId="1D8FFBCC">
          <v:shape id="_x0000_i1767" type="#_x0000_t75" style="width:13.35pt;height:20pt">
            <v:imagedata r:id="rId1335" o:title=""/>
          </v:shape>
        </w:pict>
      </w:r>
      <w:r w:rsidR="001B33E2">
        <w:t xml:space="preserve"> and effective concentration</w:t>
      </w:r>
      <w:r>
        <w:t xml:space="preserve"> </w:t>
      </w:r>
      <w:r w:rsidR="00452FB6">
        <w:rPr>
          <w:position w:val="-14"/>
        </w:rPr>
        <w:pict w14:anchorId="0364B65B">
          <v:shape id="_x0000_i1768" type="#_x0000_t75" style="width:12pt;height:20pt">
            <v:imagedata r:id="rId1336" o:title=""/>
          </v:shape>
        </w:pict>
      </w:r>
      <w:r>
        <w:t xml:space="preserve">, the initial conditions inside the material should be set to </w:t>
      </w:r>
      <w:r w:rsidR="00452FB6">
        <w:rPr>
          <w:position w:val="-14"/>
        </w:rPr>
        <w:pict w14:anchorId="6F2EFC64">
          <v:shape id="_x0000_i1769" type="#_x0000_t75" style="width:36pt;height:20pt">
            <v:imagedata r:id="rId1337" o:title=""/>
          </v:shape>
        </w:pict>
      </w:r>
      <w:r>
        <w:t xml:space="preserve"> and </w:t>
      </w:r>
      <w:r w:rsidR="00452FB6">
        <w:rPr>
          <w:position w:val="-14"/>
        </w:rPr>
        <w:pict w14:anchorId="647A3685">
          <v:shape id="_x0000_i1770" type="#_x0000_t75" style="width:33.35pt;height:20pt">
            <v:imagedata r:id="rId1338" o:title=""/>
          </v:shape>
        </w:pict>
      </w:r>
      <w:r>
        <w:t xml:space="preserve"> in order to </w:t>
      </w:r>
      <w:r w:rsidR="001B33E2">
        <w:t>produce the correct initial state</w:t>
      </w:r>
      <w:r>
        <w:t xml:space="preserve">.  The values of </w:t>
      </w:r>
      <w:r w:rsidR="00452FB6">
        <w:rPr>
          <w:position w:val="-14"/>
        </w:rPr>
        <w:pict w14:anchorId="6BC5465D">
          <v:shape id="_x0000_i1771" type="#_x0000_t75" style="width:13.35pt;height:20pt">
            <v:imagedata r:id="rId1339" o:title=""/>
          </v:shape>
        </w:pict>
      </w:r>
      <w:r>
        <w:t xml:space="preserve"> and </w:t>
      </w:r>
      <w:r w:rsidR="00452FB6">
        <w:rPr>
          <w:position w:val="-14"/>
        </w:rPr>
        <w:pict w14:anchorId="515F2312">
          <v:shape id="_x0000_i177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717" w:name="_Ref192767660"/>
      <w:bookmarkStart w:id="718" w:name="_Toc407975030"/>
      <w:r w:rsidRPr="0097532C">
        <w:lastRenderedPageBreak/>
        <w:t>General Specification of Biphasic-Solute Materials</w:t>
      </w:r>
      <w:bookmarkEnd w:id="717"/>
      <w:bookmarkEnd w:id="71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452FB6">
        <w:rPr>
          <w:position w:val="-4"/>
        </w:rPr>
        <w:pict w14:anchorId="47392615">
          <v:shape id="_x0000_i1773" type="#_x0000_t75" style="width:11.35pt;height:13.35pt">
            <v:imagedata r:id="rId1341" o:title=""/>
          </v:shape>
        </w:pict>
      </w:r>
      <w:r w:rsidRPr="00B27FE9">
        <w:t xml:space="preserve">, the solute diffusivities </w:t>
      </w:r>
      <w:r w:rsidR="00452FB6">
        <w:rPr>
          <w:position w:val="-6"/>
        </w:rPr>
        <w:pict w14:anchorId="76635F04">
          <v:shape id="_x0000_i1774" type="#_x0000_t75" style="width:10pt;height:14pt">
            <v:imagedata r:id="rId1342" o:title=""/>
          </v:shape>
        </w:pict>
      </w:r>
      <w:r w:rsidRPr="00B27FE9">
        <w:t xml:space="preserve"> and </w:t>
      </w:r>
      <w:r w:rsidR="00452FB6">
        <w:rPr>
          <w:position w:val="-12"/>
        </w:rPr>
        <w:pict w14:anchorId="42F59649">
          <v:shape id="_x0000_i1775" type="#_x0000_t75" style="width:14pt;height:18pt">
            <v:imagedata r:id="rId1343" o:title=""/>
          </v:shape>
        </w:pict>
      </w:r>
      <w:r w:rsidRPr="00B27FE9">
        <w:t xml:space="preserve">, the effective solubility </w:t>
      </w:r>
      <w:r w:rsidR="00452FB6">
        <w:rPr>
          <w:position w:val="-4"/>
        </w:rPr>
        <w:pict w14:anchorId="28F67EB8">
          <v:shape id="_x0000_i1776" type="#_x0000_t75" style="width:11.35pt;height:13.35pt">
            <v:imagedata r:id="rId1344" o:title=""/>
          </v:shape>
        </w:pict>
      </w:r>
      <w:r w:rsidRPr="00B27FE9">
        <w:t xml:space="preserve"> and the osmotic coefficient </w:t>
      </w:r>
      <w:r w:rsidR="00452FB6">
        <w:rPr>
          <w:position w:val="-4"/>
        </w:rPr>
        <w:pict w14:anchorId="44D84E07">
          <v:shape id="_x0000_i1777" type="#_x0000_t75" style="width:13.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452FB6">
              <w:rPr>
                <w:position w:val="-12"/>
              </w:rPr>
              <w:pict w14:anchorId="0F63E411">
                <v:shape id="_x0000_i1778" type="#_x0000_t75" style="width:15.35pt;height:19.3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452FB6">
              <w:rPr>
                <w:position w:val="-4"/>
              </w:rPr>
              <w:pict w14:anchorId="4E209E72">
                <v:shape id="_x0000_i1779" type="#_x0000_t75" style="width:11.35pt;height:13.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452FB6">
              <w:rPr>
                <w:position w:val="-4"/>
              </w:rPr>
              <w:pict w14:anchorId="195B8A13">
                <v:shape id="_x0000_i1780" type="#_x0000_t75" style="width:13.35pt;height:12pt">
                  <v:imagedata r:id="rId1348" o:title=""/>
                </v:shape>
              </w:pict>
            </w:r>
            <w:r w:rsidR="00216706">
              <w:t xml:space="preserve"> </w:t>
            </w:r>
            <w:r w:rsidR="00452FB6">
              <w:rPr>
                <w:position w:val="-6"/>
              </w:rPr>
              <w:pict w14:anchorId="638E790D">
                <v:shape id="_x0000_i1781" type="#_x0000_t75" style="width:10pt;height:14pt">
                  <v:imagedata r:id="rId1349" o:title=""/>
                </v:shape>
              </w:pict>
            </w:r>
            <w:r w:rsidR="00452FB6">
              <w:rPr>
                <w:position w:val="-12"/>
              </w:rPr>
              <w:pict w14:anchorId="1B5E74C2">
                <v:shape id="_x0000_i178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452FB6">
        <w:rPr>
          <w:position w:val="-12"/>
        </w:rPr>
        <w:pict w14:anchorId="3BEA82F0">
          <v:shape id="_x0000_i178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452FB6">
              <w:rPr>
                <w:position w:val="-6"/>
              </w:rPr>
              <w:pict w14:anchorId="45C033BA">
                <v:shape id="_x0000_i1784" type="#_x0000_t75" style="width:10pt;height:14pt">
                  <v:imagedata r:id="rId1352" o:title=""/>
                </v:shape>
              </w:pict>
            </w:r>
            <w:r>
              <w:t xml:space="preserve"> and </w:t>
            </w:r>
            <w:r w:rsidR="00452FB6">
              <w:rPr>
                <w:position w:val="-12"/>
              </w:rPr>
              <w:pict w14:anchorId="31B0FA6E">
                <v:shape id="_x0000_i178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452FB6">
              <w:rPr>
                <w:position w:val="-4"/>
              </w:rPr>
              <w:pict w14:anchorId="478D828A">
                <v:shape id="_x0000_i1786" type="#_x0000_t75" style="width:11.35pt;height:13.35pt">
                  <v:imagedata r:id="rId1354"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452FB6">
        <w:rPr>
          <w:position w:val="-4"/>
        </w:rPr>
        <w:pict w14:anchorId="7C0D1EDD">
          <v:shape id="_x0000_i1787" type="#_x0000_t75" style="width:12pt;height:13.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452FB6">
        <w:rPr>
          <w:position w:val="-6"/>
        </w:rPr>
        <w:pict w14:anchorId="5CEC36E9">
          <v:shape id="_x0000_i178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719" w:name="_Ref162420101"/>
      <w:bookmarkStart w:id="720" w:name="_Toc407975031"/>
      <w:r w:rsidRPr="0097532C">
        <w:lastRenderedPageBreak/>
        <w:t>Diffusivity Materials</w:t>
      </w:r>
      <w:bookmarkEnd w:id="719"/>
      <w:bookmarkEnd w:id="720"/>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452FB6">
        <w:rPr>
          <w:position w:val="-6"/>
        </w:rPr>
        <w:pict w14:anchorId="11D72268">
          <v:shape id="_x0000_i178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721" w:name="_Toc407975032"/>
      <w:r w:rsidRPr="00B27FE9">
        <w:t>Constant Isotropic Diffusivity</w:t>
      </w:r>
      <w:bookmarkEnd w:id="721"/>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452FB6">
              <w:rPr>
                <w:position w:val="-12"/>
              </w:rPr>
              <w:pict w14:anchorId="1C55D3F4">
                <v:shape id="_x0000_i179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452FB6">
              <w:rPr>
                <w:position w:val="-6"/>
              </w:rPr>
              <w:pict w14:anchorId="0EC9CFB7">
                <v:shape id="_x0000_i1791" type="#_x0000_t75" style="width:11.3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452FB6">
        <w:rPr>
          <w:position w:val="-10"/>
        </w:rPr>
        <w:pict w14:anchorId="448523E6">
          <v:shape id="_x0000_i1792" type="#_x0000_t75" style="width:36pt;height:16pt">
            <v:imagedata r:id="rId1360" o:title=""/>
          </v:shape>
        </w:pict>
      </w:r>
    </w:p>
    <w:p w14:paraId="406FD54C" w14:textId="0C0DC4B9" w:rsidR="006A0BC1" w:rsidRDefault="006A0BC1" w:rsidP="006A0BC1">
      <w:r>
        <w:t xml:space="preserve">For this material model, </w:t>
      </w:r>
      <w:r w:rsidR="00452FB6">
        <w:rPr>
          <w:position w:val="-6"/>
        </w:rPr>
        <w:pict w14:anchorId="0F85AAB6">
          <v:shape id="_x0000_i1793" type="#_x0000_t75" style="width:11.35pt;height:14pt">
            <v:imagedata r:id="rId1361" o:title=""/>
          </v:shape>
        </w:pict>
      </w:r>
      <w:r>
        <w:t xml:space="preserve"> is constant.  </w:t>
      </w:r>
      <w:r w:rsidR="004A1056">
        <w:t xml:space="preserve">This assumption is only true </w:t>
      </w:r>
      <w:r>
        <w:t xml:space="preserve">when strains are small.  Note that the user must specify </w:t>
      </w:r>
      <w:r w:rsidR="00452FB6">
        <w:rPr>
          <w:position w:val="-12"/>
        </w:rPr>
        <w:pict w14:anchorId="28BC50B3">
          <v:shape id="_x0000_i1794" type="#_x0000_t75" style="width:3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722" w:name="_Toc407975033"/>
      <w:r>
        <w:lastRenderedPageBreak/>
        <w:t>Constant Orthotropic Diffusivity</w:t>
      </w:r>
      <w:bookmarkEnd w:id="722"/>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452FB6">
              <w:rPr>
                <w:position w:val="-12"/>
              </w:rPr>
              <w:pict w14:anchorId="656A7FF4">
                <v:shape id="_x0000_i179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452FB6">
              <w:rPr>
                <w:position w:val="-6"/>
              </w:rPr>
              <w:pict w14:anchorId="616FDD53">
                <v:shape id="_x0000_i1796" type="#_x0000_t75" style="width:15.35pt;height:16pt">
                  <v:imagedata r:id="rId1364" o:title=""/>
                </v:shape>
              </w:pict>
            </w:r>
            <w:r>
              <w:t xml:space="preserve"> along orthogonal directions (</w:t>
            </w:r>
            <w:r w:rsidR="00452FB6">
              <w:rPr>
                <w:position w:val="-10"/>
              </w:rPr>
              <w:pict w14:anchorId="20D760EA">
                <v:shape id="_x0000_i179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452FB6">
        <w:rPr>
          <w:position w:val="-28"/>
        </w:rPr>
        <w:pict w14:anchorId="57A38A02">
          <v:shape id="_x0000_i1798" type="#_x0000_t75" style="width:87.35pt;height:34pt">
            <v:imagedata r:id="rId1366" o:title=""/>
          </v:shape>
        </w:pict>
      </w:r>
    </w:p>
    <w:p w14:paraId="52FE8279" w14:textId="2F658F16" w:rsidR="006A0BC1" w:rsidRDefault="006A0BC1" w:rsidP="006A0BC1">
      <w:r>
        <w:t xml:space="preserve">where </w:t>
      </w:r>
      <w:r w:rsidR="00452FB6">
        <w:rPr>
          <w:position w:val="-12"/>
        </w:rPr>
        <w:pict w14:anchorId="2AEAB6EA">
          <v:shape id="_x0000_i179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452FB6">
        <w:rPr>
          <w:position w:val="-6"/>
        </w:rPr>
        <w:pict w14:anchorId="12171133">
          <v:shape id="_x0000_i1800" type="#_x0000_t75" style="width:15.35pt;height:16pt">
            <v:imagedata r:id="rId1368" o:title=""/>
          </v:shape>
        </w:pict>
      </w:r>
      <w:r>
        <w:t xml:space="preserve">’s are constant.  Therefore this model should be used only when strains are small.  Note that the user must specify </w:t>
      </w:r>
      <w:r w:rsidR="00452FB6">
        <w:rPr>
          <w:position w:val="-12"/>
        </w:rPr>
        <w:pict w14:anchorId="75C94DD5">
          <v:shape id="_x0000_i1801" type="#_x0000_t75" style="width:38pt;height:19.3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723" w:name="_Toc407975034"/>
      <w:r>
        <w:lastRenderedPageBreak/>
        <w:t>Referentially Isotropic Diffusivity</w:t>
      </w:r>
      <w:bookmarkEnd w:id="723"/>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452FB6">
              <w:rPr>
                <w:position w:val="-12"/>
              </w:rPr>
              <w:pict w14:anchorId="711B4EAD">
                <v:shape id="_x0000_i180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452FB6">
              <w:rPr>
                <w:position w:val="-12"/>
              </w:rPr>
              <w:pict w14:anchorId="72AEBF39">
                <v:shape id="_x0000_i180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452FB6">
              <w:rPr>
                <w:position w:val="-12"/>
              </w:rPr>
              <w:pict w14:anchorId="7F6560F6">
                <v:shape id="_x0000_i180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452FB6">
              <w:rPr>
                <w:position w:val="-12"/>
              </w:rPr>
              <w:pict w14:anchorId="1930E728">
                <v:shape id="_x0000_i180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452FB6">
              <w:rPr>
                <w:position w:val="-4"/>
              </w:rPr>
              <w:pict w14:anchorId="411913AB">
                <v:shape id="_x0000_i1806" type="#_x0000_t75" style="width:16pt;height:13.35pt">
                  <v:imagedata r:id="rId1374" o:title=""/>
                </v:shape>
              </w:pict>
            </w:r>
            <w:r>
              <w:t xml:space="preserve"> (</w:t>
            </w:r>
            <w:r w:rsidR="00452FB6">
              <w:rPr>
                <w:position w:val="-6"/>
              </w:rPr>
              <w:pict w14:anchorId="7B2C66C0">
                <v:shape id="_x0000_i180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452FB6">
              <w:rPr>
                <w:position w:val="-6"/>
              </w:rPr>
              <w:pict w14:anchorId="035B2431">
                <v:shape id="_x0000_i1808" type="#_x0000_t75" style="width:12pt;height:11.35pt">
                  <v:imagedata r:id="rId1376" o:title=""/>
                </v:shape>
              </w:pict>
            </w:r>
            <w:r>
              <w:t xml:space="preserve"> (</w:t>
            </w:r>
            <w:r w:rsidR="00452FB6">
              <w:rPr>
                <w:position w:val="-6"/>
              </w:rPr>
              <w:pict w14:anchorId="01098557">
                <v:shape id="_x0000_i1809" type="#_x0000_t75" style="width:29.3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452FB6">
        <w:rPr>
          <w:position w:val="-32"/>
        </w:rPr>
        <w:pict w14:anchorId="26B9A3C3">
          <v:shape id="_x0000_i1810" type="#_x0000_t75" style="width:215.35pt;height:38pt">
            <v:imagedata r:id="rId1378" o:title=""/>
          </v:shape>
        </w:pict>
      </w:r>
      <w:r>
        <w:t>,</w:t>
      </w:r>
    </w:p>
    <w:p w14:paraId="4BB745DF" w14:textId="1A457061" w:rsidR="006A0BC1" w:rsidRDefault="006A0BC1" w:rsidP="006A0BC1">
      <w:r>
        <w:t xml:space="preserve">where </w:t>
      </w:r>
      <w:r w:rsidR="00452FB6">
        <w:rPr>
          <w:position w:val="-6"/>
        </w:rPr>
        <w:pict w14:anchorId="0C097BA0">
          <v:shape id="_x0000_i1811" type="#_x0000_t75" style="width:11.35pt;height:14pt">
            <v:imagedata r:id="rId1379" o:title=""/>
          </v:shape>
        </w:pict>
      </w:r>
      <w:r>
        <w:rPr>
          <w:i/>
        </w:rPr>
        <w:t xml:space="preserve"> </w:t>
      </w:r>
      <w:r>
        <w:t xml:space="preserve">is the jacobian of the deformation, i.e. </w:t>
      </w:r>
      <w:r w:rsidR="00452FB6">
        <w:rPr>
          <w:position w:val="-6"/>
        </w:rPr>
        <w:pict w14:anchorId="3773395E">
          <v:shape id="_x0000_i1812" type="#_x0000_t75" style="width:47.35pt;height:14pt">
            <v:imagedata r:id="rId1380" o:title=""/>
          </v:shape>
        </w:pict>
      </w:r>
      <w:r>
        <w:t xml:space="preserve"> where </w:t>
      </w:r>
      <w:r w:rsidR="00452FB6">
        <w:rPr>
          <w:position w:val="-4"/>
        </w:rPr>
        <w:pict w14:anchorId="10C9BD98">
          <v:shape id="_x0000_i1813" type="#_x0000_t75" style="width:11.35pt;height:13.35pt">
            <v:imagedata r:id="rId1381" o:title=""/>
          </v:shape>
        </w:pict>
      </w:r>
      <w:r>
        <w:rPr>
          <w:b/>
        </w:rPr>
        <w:t xml:space="preserve"> </w:t>
      </w:r>
      <w:r>
        <w:t xml:space="preserve">is the deformation gradient, and </w:t>
      </w:r>
      <w:r w:rsidR="00452FB6">
        <w:rPr>
          <w:position w:val="-6"/>
        </w:rPr>
        <w:pict w14:anchorId="089DF242">
          <v:shape id="_x0000_i1814" type="#_x0000_t75" style="width:48pt;height:16pt">
            <v:imagedata r:id="rId1382" o:title=""/>
          </v:shape>
        </w:pict>
      </w:r>
      <w:r>
        <w:t xml:space="preserve"> is the left Cauchy-Green tensor.  Note that the diffusivity in the reference state (</w:t>
      </w:r>
      <w:r w:rsidR="00452FB6">
        <w:rPr>
          <w:position w:val="-4"/>
        </w:rPr>
        <w:pict w14:anchorId="102FCEFB">
          <v:shape id="_x0000_i1815" type="#_x0000_t75" style="width:28pt;height:13.35pt">
            <v:imagedata r:id="rId1383" o:title=""/>
          </v:shape>
        </w:pict>
      </w:r>
      <w:r>
        <w:t xml:space="preserve">) is isotropic and given by </w:t>
      </w:r>
      <w:r w:rsidR="00452FB6">
        <w:rPr>
          <w:position w:val="-14"/>
        </w:rPr>
        <w:pict w14:anchorId="7007B024">
          <v:shape id="_x0000_i1816" type="#_x0000_t75" style="width:103.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724" w:name="_Toc407975035"/>
      <w:r>
        <w:lastRenderedPageBreak/>
        <w:t>Referentially Orthotropic Diffusivity</w:t>
      </w:r>
      <w:bookmarkEnd w:id="724"/>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452FB6">
              <w:rPr>
                <w:position w:val="-12"/>
              </w:rPr>
              <w:pict w14:anchorId="42924910">
                <v:shape id="_x0000_i181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452FB6">
              <w:rPr>
                <w:position w:val="-12"/>
              </w:rPr>
              <w:pict w14:anchorId="56C62789">
                <v:shape id="_x0000_i181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452FB6">
              <w:rPr>
                <w:position w:val="-12"/>
              </w:rPr>
              <w:pict w14:anchorId="2A83891E">
                <v:shape id="_x0000_i1819" type="#_x0000_t75" style="width:16pt;height:19.35pt">
                  <v:imagedata r:id="rId1387" o:title=""/>
                </v:shape>
              </w:pict>
            </w:r>
            <w:r>
              <w:t xml:space="preserve"> along orthogonal directions (</w:t>
            </w:r>
            <w:r w:rsidR="00452FB6">
              <w:rPr>
                <w:position w:val="-10"/>
              </w:rPr>
              <w:pict w14:anchorId="45E884C3">
                <v:shape id="_x0000_i182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452FB6">
              <w:rPr>
                <w:position w:val="-12"/>
              </w:rPr>
              <w:pict w14:anchorId="2D979332">
                <v:shape id="_x0000_i1821" type="#_x0000_t75" style="width:18pt;height:19.35pt">
                  <v:imagedata r:id="rId1389" o:title=""/>
                </v:shape>
              </w:pict>
            </w:r>
            <w:r>
              <w:t xml:space="preserve"> along orthogonal directions (</w:t>
            </w:r>
            <w:r w:rsidR="00452FB6">
              <w:rPr>
                <w:position w:val="-10"/>
              </w:rPr>
              <w:pict w14:anchorId="73F4E012">
                <v:shape id="_x0000_i182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452FB6">
              <w:rPr>
                <w:position w:val="-12"/>
              </w:rPr>
              <w:pict w14:anchorId="3657AE99">
                <v:shape id="_x0000_i1823" type="#_x0000_t75" style="width:19.35pt;height:18pt">
                  <v:imagedata r:id="rId1391" o:title=""/>
                </v:shape>
              </w:pict>
            </w:r>
            <w:r>
              <w:t xml:space="preserve"> (</w:t>
            </w:r>
            <w:r w:rsidR="00452FB6">
              <w:rPr>
                <w:position w:val="-12"/>
              </w:rPr>
              <w:pict w14:anchorId="715183C1">
                <v:shape id="_x0000_i182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452FB6">
              <w:rPr>
                <w:position w:val="-12"/>
              </w:rPr>
              <w:pict w14:anchorId="44398872">
                <v:shape id="_x0000_i1825" type="#_x0000_t75" style="width:19.35pt;height:18pt">
                  <v:imagedata r:id="rId1393" o:title=""/>
                </v:shape>
              </w:pict>
            </w:r>
            <w:r>
              <w:t xml:space="preserve"> (</w:t>
            </w:r>
            <w:r w:rsidR="00452FB6">
              <w:rPr>
                <w:position w:val="-10"/>
              </w:rPr>
              <w:pict w14:anchorId="45FB35E1">
                <v:shape id="_x0000_i1826" type="#_x0000_t75" style="width:46pt;height:16pt">
                  <v:imagedata r:id="rId1394" o:title=""/>
                </v:shape>
              </w:pict>
            </w:r>
            <w:r>
              <w:t xml:space="preserve">, </w:t>
            </w:r>
            <w:r w:rsidR="00452FB6">
              <w:rPr>
                <w:position w:val="-12"/>
              </w:rPr>
              <w:pict w14:anchorId="173C215F">
                <v:shape id="_x0000_i182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452FB6">
              <w:rPr>
                <w:position w:val="-12"/>
              </w:rPr>
              <w:pict w14:anchorId="1198B1F4">
                <v:shape id="_x0000_i1828" type="#_x0000_t75" style="width:15.35pt;height:18pt">
                  <v:imagedata r:id="rId1396" o:title=""/>
                </v:shape>
              </w:pict>
            </w:r>
            <w:r>
              <w:t xml:space="preserve"> (</w:t>
            </w:r>
            <w:r w:rsidR="00452FB6">
              <w:rPr>
                <w:position w:val="-12"/>
              </w:rPr>
              <w:pict w14:anchorId="6BBB1558">
                <v:shape id="_x0000_i1829" type="#_x0000_t75" style="width:3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452FB6">
              <w:rPr>
                <w:position w:val="-12"/>
              </w:rPr>
              <w:pict w14:anchorId="25603268">
                <v:shape id="_x0000_i1830" type="#_x0000_t75" style="width:15.35pt;height:18pt">
                  <v:imagedata r:id="rId1398" o:title=""/>
                </v:shape>
              </w:pict>
            </w:r>
            <w:r>
              <w:t xml:space="preserve"> (</w:t>
            </w:r>
            <w:r w:rsidR="00452FB6">
              <w:rPr>
                <w:position w:val="-10"/>
              </w:rPr>
              <w:pict w14:anchorId="7E48D45C">
                <v:shape id="_x0000_i1831" type="#_x0000_t75" style="width:46pt;height:16pt">
                  <v:imagedata r:id="rId1399" o:title=""/>
                </v:shape>
              </w:pict>
            </w:r>
            <w:r>
              <w:t xml:space="preserve">, </w:t>
            </w:r>
            <w:r w:rsidR="00452FB6">
              <w:rPr>
                <w:position w:val="-12"/>
              </w:rPr>
              <w:pict w14:anchorId="51267322">
                <v:shape id="_x0000_i183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452FB6">
        <w:rPr>
          <w:position w:val="-28"/>
        </w:rPr>
        <w:pict w14:anchorId="0911CF5C">
          <v:shape id="_x0000_i183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452FB6">
        <w:rPr>
          <w:position w:val="-114"/>
        </w:rPr>
        <w:pict w14:anchorId="333C9527">
          <v:shape id="_x0000_i1834" type="#_x0000_t75" style="width:206pt;height:122pt">
            <v:imagedata r:id="rId1402" o:title=""/>
          </v:shape>
        </w:pict>
      </w:r>
      <w:r>
        <w:t>,</w:t>
      </w:r>
    </w:p>
    <w:p w14:paraId="5A484DDC" w14:textId="6F9D0744" w:rsidR="006A0BC1" w:rsidRDefault="00452FB6" w:rsidP="006A0BC1">
      <w:r>
        <w:rPr>
          <w:position w:val="-6"/>
        </w:rPr>
        <w:pict w14:anchorId="17280668">
          <v:shape id="_x0000_i1835" type="#_x0000_t75" style="width:11.3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36" type="#_x0000_t75" style="width:47.35pt;height:14pt">
            <v:imagedata r:id="rId1404" o:title=""/>
          </v:shape>
        </w:pict>
      </w:r>
      <w:r w:rsidR="006A0BC1">
        <w:t xml:space="preserve"> where</w:t>
      </w:r>
      <w:r w:rsidR="006A0BC1">
        <w:rPr>
          <w:b/>
        </w:rPr>
        <w:t xml:space="preserve"> </w:t>
      </w:r>
      <w:r>
        <w:rPr>
          <w:b/>
          <w:position w:val="-4"/>
        </w:rPr>
        <w:pict w14:anchorId="2014D149">
          <v:shape id="_x0000_i1837" type="#_x0000_t75" style="width:11.35pt;height:13.35pt">
            <v:imagedata r:id="rId1405" o:title=""/>
          </v:shape>
        </w:pict>
      </w:r>
      <w:r w:rsidR="006A0BC1" w:rsidRPr="00A16AEB">
        <w:t xml:space="preserve"> </w:t>
      </w:r>
      <w:r w:rsidR="006A0BC1">
        <w:t xml:space="preserve">is the deformation gradient.  </w:t>
      </w:r>
      <w:r>
        <w:rPr>
          <w:position w:val="-12"/>
        </w:rPr>
        <w:pict w14:anchorId="60D87A8F">
          <v:shape id="_x0000_i183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452FB6">
        <w:rPr>
          <w:position w:val="-14"/>
        </w:rPr>
        <w:pict w14:anchorId="7EF5DB78">
          <v:shape id="_x0000_i1839" type="#_x0000_t75" style="width:163.35pt;height:20pt">
            <v:imagedata r:id="rId1407" o:title=""/>
          </v:shape>
        </w:pict>
      </w:r>
      <w:r>
        <w:t>,</w:t>
      </w:r>
    </w:p>
    <w:p w14:paraId="7F4CE2AE" w14:textId="2B2B6B06" w:rsidR="006A0BC1" w:rsidRDefault="006A0BC1" w:rsidP="006A0BC1">
      <w:r>
        <w:t xml:space="preserve">where </w:t>
      </w:r>
      <w:r w:rsidR="00452FB6">
        <w:rPr>
          <w:position w:val="-12"/>
        </w:rPr>
        <w:pict w14:anchorId="02508388">
          <v:shape id="_x0000_i184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452FB6">
        <w:rPr>
          <w:position w:val="-4"/>
        </w:rPr>
        <w:pict w14:anchorId="1A090235">
          <v:shape id="_x0000_i1841" type="#_x0000_t75" style="width:28pt;height:13.35pt">
            <v:imagedata r:id="rId1409" o:title=""/>
          </v:shape>
        </w:pict>
      </w:r>
      <w:r>
        <w:t xml:space="preserve">) is given by </w:t>
      </w:r>
      <w:r w:rsidR="00452FB6">
        <w:rPr>
          <w:position w:val="-28"/>
        </w:rPr>
        <w:pict w14:anchorId="4C8BDAC1">
          <v:shape id="_x0000_i1842" type="#_x0000_t75" style="width:155.3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725" w:name="_Toc407975036"/>
      <w:r>
        <w:lastRenderedPageBreak/>
        <w:t>Albro Isotropic Diffusivity</w:t>
      </w:r>
      <w:bookmarkEnd w:id="725"/>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452FB6">
              <w:rPr>
                <w:position w:val="-12"/>
              </w:rPr>
              <w:pict w14:anchorId="6B2E3C1B">
                <v:shape id="_x0000_i184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452FB6">
              <w:rPr>
                <w:position w:val="-12"/>
              </w:rPr>
              <w:pict w14:anchorId="4DF70B63">
                <v:shape id="_x0000_i1844" type="#_x0000_t75" style="width:16pt;height:19.3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452FB6">
              <w:rPr>
                <w:position w:val="-12"/>
              </w:rPr>
              <w:pict w14:anchorId="6284226B">
                <v:shape id="_x0000_i1845" type="#_x0000_t75" style="width:17.3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452FB6">
        <w:rPr>
          <w:position w:val="-32"/>
        </w:rPr>
        <w:pict w14:anchorId="67E9C3D6">
          <v:shape id="_x0000_i1846" type="#_x0000_t75" style="width:148pt;height:38pt">
            <v:imagedata r:id="rId1414" o:title=""/>
          </v:shape>
        </w:pict>
      </w:r>
      <w:r>
        <w:t>,</w:t>
      </w:r>
    </w:p>
    <w:p w14:paraId="3611C788" w14:textId="6CF69A0A" w:rsidR="00C14B72" w:rsidRDefault="00BC495E" w:rsidP="00C14B72">
      <w:r>
        <w:t xml:space="preserve">where </w:t>
      </w:r>
      <w:r w:rsidR="00452FB6">
        <w:rPr>
          <w:position w:val="-12"/>
        </w:rPr>
        <w:pict w14:anchorId="0C1F0F53">
          <v:shape id="_x0000_i1847" type="#_x0000_t75" style="width:52pt;height:19.35pt">
            <v:imagedata r:id="rId1415" o:title=""/>
          </v:shape>
        </w:pict>
      </w:r>
      <w:r w:rsidR="005467AD">
        <w:t xml:space="preserve"> and </w:t>
      </w:r>
      <w:r>
        <w:t xml:space="preserve">the porosity </w:t>
      </w:r>
      <w:r w:rsidR="00452FB6">
        <w:rPr>
          <w:position w:val="-10"/>
        </w:rPr>
        <w:pict w14:anchorId="4D19FF8A">
          <v:shape id="_x0000_i184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452FB6">
        <w:rPr>
          <w:position w:val="-24"/>
        </w:rPr>
        <w:pict w14:anchorId="0C4D142A">
          <v:shape id="_x0000_i1849" type="#_x0000_t75" style="width:57.35pt;height:33.35pt">
            <v:imagedata r:id="rId1417" o:title=""/>
          </v:shape>
        </w:pict>
      </w:r>
      <w:r w:rsidR="00BC495E">
        <w:t>.</w:t>
      </w:r>
    </w:p>
    <w:p w14:paraId="4E967B54" w14:textId="521B9803" w:rsidR="00C14B72" w:rsidRDefault="00452FB6" w:rsidP="00BC495E">
      <w:r>
        <w:rPr>
          <w:position w:val="-6"/>
        </w:rPr>
        <w:pict w14:anchorId="7AC5AAB9">
          <v:shape id="_x0000_i1850" type="#_x0000_t75" style="width:11.35pt;height:14pt">
            <v:imagedata r:id="rId1418" o:title=""/>
          </v:shape>
        </w:pict>
      </w:r>
      <w:r w:rsidR="00C14B72" w:rsidRPr="00A16AEB">
        <w:t xml:space="preserve"> </w:t>
      </w:r>
      <w:r w:rsidR="00C14B72">
        <w:t xml:space="preserve">is the Jacobian of the deformation, i.e. </w:t>
      </w:r>
      <w:r>
        <w:rPr>
          <w:position w:val="-6"/>
        </w:rPr>
        <w:pict w14:anchorId="53183500">
          <v:shape id="_x0000_i1851" type="#_x0000_t75" style="width:47.35pt;height:14pt">
            <v:imagedata r:id="rId1419" o:title=""/>
          </v:shape>
        </w:pict>
      </w:r>
      <w:r w:rsidR="00C14B72">
        <w:t xml:space="preserve"> where</w:t>
      </w:r>
      <w:r w:rsidR="00C14B72">
        <w:rPr>
          <w:b/>
        </w:rPr>
        <w:t xml:space="preserve"> </w:t>
      </w:r>
      <w:r>
        <w:rPr>
          <w:b/>
          <w:position w:val="-4"/>
        </w:rPr>
        <w:pict w14:anchorId="27F23029">
          <v:shape id="_x0000_i1852" type="#_x0000_t75" style="width:11.35pt;height:13.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53" type="#_x0000_t75" style="width:15.35pt;height:19.3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54" type="#_x0000_t75" style="width:9.35pt;height:11.35pt">
            <v:imagedata r:id="rId1422" o:title=""/>
          </v:shape>
        </w:pict>
      </w:r>
      <w:r w:rsidR="005467AD">
        <w:t xml:space="preserve"> represents the actual concentration of the solute whose diffusivity is given by </w:t>
      </w:r>
      <w:r>
        <w:rPr>
          <w:position w:val="-6"/>
        </w:rPr>
        <w:pict w14:anchorId="1C734503">
          <v:shape id="_x0000_i185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hyperlink w:anchor="_ENREF_34" w:tooltip="Albro, 2009 #71" w:history="1">
        <w:r w:rsidR="00711A1D">
          <w:rPr>
            <w:noProof/>
          </w:rPr>
          <w:t>34</w:t>
        </w:r>
      </w:hyperlink>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726" w:name="_Ref162420103"/>
      <w:bookmarkStart w:id="727" w:name="_Toc407975037"/>
      <w:r w:rsidRPr="00B27FE9">
        <w:lastRenderedPageBreak/>
        <w:t>Solubility Materials</w:t>
      </w:r>
      <w:bookmarkEnd w:id="726"/>
      <w:bookmarkEnd w:id="727"/>
    </w:p>
    <w:p w14:paraId="0B0BD944" w14:textId="77777777" w:rsidR="006A0BC1" w:rsidRPr="00B27FE9" w:rsidRDefault="006A0BC1" w:rsidP="006A0BC1">
      <w:pPr>
        <w:pStyle w:val="Heading4"/>
      </w:pPr>
      <w:bookmarkStart w:id="728" w:name="_Toc407975038"/>
      <w:r w:rsidRPr="00B27FE9">
        <w:t>Constant Solubility</w:t>
      </w:r>
      <w:bookmarkEnd w:id="728"/>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452FB6">
              <w:rPr>
                <w:position w:val="-4"/>
              </w:rPr>
              <w:pict w14:anchorId="060D6732">
                <v:shape id="_x0000_i1856" type="#_x0000_t75" style="width:11.35pt;height:13.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452FB6">
        <w:rPr>
          <w:position w:val="-4"/>
        </w:rPr>
        <w:pict w14:anchorId="10DD2E23">
          <v:shape id="_x0000_i1857" type="#_x0000_t75" style="width:11.35pt;height:13.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729" w:name="_Ref162420105"/>
      <w:bookmarkStart w:id="730" w:name="_Toc407975039"/>
      <w:r w:rsidRPr="00B27FE9">
        <w:lastRenderedPageBreak/>
        <w:t>Osmotic Coefficient Materials</w:t>
      </w:r>
      <w:bookmarkEnd w:id="729"/>
      <w:bookmarkEnd w:id="730"/>
    </w:p>
    <w:p w14:paraId="1167F702" w14:textId="77777777" w:rsidR="006A0BC1" w:rsidRPr="00B27FE9" w:rsidRDefault="006A0BC1" w:rsidP="006A0BC1">
      <w:pPr>
        <w:pStyle w:val="Heading4"/>
      </w:pPr>
      <w:bookmarkStart w:id="731" w:name="_Toc407975040"/>
      <w:r w:rsidRPr="00B27FE9">
        <w:t>Constant Osmotic Coefficient</w:t>
      </w:r>
      <w:bookmarkEnd w:id="731"/>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452FB6">
              <w:rPr>
                <w:position w:val="-4"/>
              </w:rPr>
              <w:pict w14:anchorId="72B83813">
                <v:shape id="_x0000_i1858" type="#_x0000_t75" style="width:13.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452FB6">
        <w:rPr>
          <w:position w:val="-4"/>
        </w:rPr>
        <w:pict w14:anchorId="2BD7412F">
          <v:shape id="_x0000_i1859" type="#_x0000_t75" style="width:13.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732" w:name="_Ref366847643"/>
      <w:bookmarkStart w:id="733" w:name="_Ref240797904"/>
      <w:bookmarkStart w:id="734" w:name="_Ref240797910"/>
      <w:bookmarkStart w:id="735" w:name="_Toc407975041"/>
      <w:r>
        <w:lastRenderedPageBreak/>
        <w:t xml:space="preserve">Triphasic </w:t>
      </w:r>
      <w:r w:rsidR="00AC155B">
        <w:t xml:space="preserve">and Multiphasic </w:t>
      </w:r>
      <w:r>
        <w:t>Materials</w:t>
      </w:r>
      <w:bookmarkEnd w:id="732"/>
      <w:bookmarkEnd w:id="733"/>
      <w:bookmarkEnd w:id="734"/>
      <w:bookmarkEnd w:id="735"/>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452FB6">
        <w:rPr>
          <w:position w:val="-4"/>
        </w:rPr>
        <w:pict w14:anchorId="4FD351E7">
          <v:shape id="_x0000_i1860" type="#_x0000_t75" style="width:11.35pt;height:10pt">
            <v:imagedata r:id="rId1429" o:title=""/>
          </v:shape>
        </w:pict>
      </w:r>
      <w:r w:rsidRPr="00B27FE9">
        <w:t xml:space="preserve"> </w:t>
      </w:r>
      <w:r w:rsidR="00452FB6">
        <w:rPr>
          <w:position w:val="-6"/>
        </w:rPr>
        <w:pict w14:anchorId="28068F05">
          <v:shape id="_x0000_i1861" type="#_x0000_t75" style="width:36pt;height:13.35pt">
            <v:imagedata r:id="rId1430" o:title=""/>
          </v:shape>
        </w:pict>
      </w:r>
      <w:r w:rsidR="00452FB6">
        <w:rPr>
          <w:position w:val="-4"/>
        </w:rPr>
        <w:pict w14:anchorId="4D97631A">
          <v:shape id="_x0000_i1862" type="#_x0000_t75" style="width:36pt;height:10pt">
            <v:imagedata r:id="rId1431" o:title=""/>
          </v:shape>
        </w:pict>
      </w:r>
      <w:r w:rsidRPr="00B27FE9">
        <w:t xml:space="preserve">may not have access to all of the pores of the solid matrix.  In other words, only a fraction </w:t>
      </w:r>
      <w:r w:rsidR="00452FB6">
        <w:rPr>
          <w:position w:val="-4"/>
        </w:rPr>
        <w:pict w14:anchorId="1AEA7676">
          <v:shape id="_x0000_i1863" type="#_x0000_t75" style="width:16pt;height:15.35pt">
            <v:imagedata r:id="rId1432" o:title=""/>
          </v:shape>
        </w:pict>
      </w:r>
      <w:r w:rsidRPr="00B27FE9">
        <w:t xml:space="preserve"> of the pores is able to accommodate solute </w:t>
      </w:r>
      <w:r w:rsidR="00452FB6">
        <w:rPr>
          <w:position w:val="-4"/>
        </w:rPr>
        <w:pict w14:anchorId="19BD59E5">
          <v:shape id="_x0000_i1864" type="#_x0000_t75" style="width:11.35pt;height:10pt">
            <v:imagedata r:id="rId1433" o:title=""/>
          </v:shape>
        </w:pict>
      </w:r>
      <w:r w:rsidR="00AF653F">
        <w:t xml:space="preserve"> </w:t>
      </w:r>
      <w:r w:rsidRPr="00B27FE9">
        <w:t>(</w:t>
      </w:r>
      <w:r w:rsidR="00452FB6">
        <w:rPr>
          <w:position w:val="-6"/>
        </w:rPr>
        <w:pict w14:anchorId="30B472A2">
          <v:shape id="_x0000_i1865" type="#_x0000_t75" style="width:51.35pt;height:16pt">
            <v:imagedata r:id="rId1434" o:title=""/>
          </v:shape>
        </w:pict>
      </w:r>
      <w:r w:rsidRPr="00B27FE9">
        <w:t xml:space="preserve">).  Furthermore, the activity </w:t>
      </w:r>
      <w:r w:rsidR="00452FB6">
        <w:rPr>
          <w:position w:val="-10"/>
        </w:rPr>
        <w:pict w14:anchorId="563F3783">
          <v:shape id="_x0000_i1866" type="#_x0000_t75" style="width:15.35pt;height:18pt">
            <v:imagedata r:id="rId1435" o:title=""/>
          </v:shape>
        </w:pict>
      </w:r>
      <w:r w:rsidRPr="00B27FE9">
        <w:t xml:space="preserve"> of solute </w:t>
      </w:r>
      <w:r w:rsidR="00452FB6">
        <w:rPr>
          <w:position w:val="-4"/>
        </w:rPr>
        <w:pict w14:anchorId="70AA812C">
          <v:shape id="_x0000_i1867" type="#_x0000_t75" style="width:11.3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452FB6">
        <w:rPr>
          <w:position w:val="-10"/>
        </w:rPr>
        <w:pict w14:anchorId="67430EC4">
          <v:shape id="_x0000_i1868" type="#_x0000_t75" style="width:61.35pt;height:18pt">
            <v:imagedata r:id="rId1437" o:title=""/>
          </v:shape>
        </w:pict>
      </w:r>
      <w:r w:rsidRPr="00B27FE9">
        <w:t xml:space="preserve">, such that the chemical potential </w:t>
      </w:r>
      <w:r w:rsidR="00452FB6">
        <w:rPr>
          <w:position w:val="-10"/>
        </w:rPr>
        <w:pict w14:anchorId="62AD6659">
          <v:shape id="_x0000_i1869" type="#_x0000_t75" style="width:12pt;height:13.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452FB6">
        <w:rPr>
          <w:position w:val="-24"/>
        </w:rPr>
        <w:pict w14:anchorId="55F1D495">
          <v:shape id="_x0000_i1870" type="#_x0000_t75" style="width:121.35pt;height:33.35pt">
            <v:imagedata r:id="rId1439" o:title=""/>
          </v:shape>
        </w:pict>
      </w:r>
      <w:r w:rsidRPr="00B27FE9">
        <w:t>.</w:t>
      </w:r>
    </w:p>
    <w:p w14:paraId="5FCC6658" w14:textId="098A8E47" w:rsidR="00D40C73" w:rsidRDefault="00D40C73" w:rsidP="00D40C73">
      <w:r w:rsidRPr="00B27FE9">
        <w:t xml:space="preserve">In this expression, </w:t>
      </w:r>
      <w:r w:rsidR="00452FB6">
        <w:rPr>
          <w:position w:val="-12"/>
        </w:rPr>
        <w:pict w14:anchorId="00374BFF">
          <v:shape id="_x0000_i1871" type="#_x0000_t75" style="width:17.35pt;height:19.35pt">
            <v:imagedata r:id="rId1440" o:title=""/>
          </v:shape>
        </w:pict>
      </w:r>
      <w:r w:rsidRPr="00B27FE9">
        <w:t xml:space="preserve"> is the solute chemical potential at some reference temperature </w:t>
      </w:r>
      <w:r w:rsidR="00452FB6">
        <w:rPr>
          <w:position w:val="-6"/>
        </w:rPr>
        <w:pict w14:anchorId="32325234">
          <v:shape id="_x0000_i1872" type="#_x0000_t75" style="width:10pt;height:14pt">
            <v:imagedata r:id="rId1441" o:title=""/>
          </v:shape>
        </w:pict>
      </w:r>
      <w:r w:rsidRPr="00B27FE9">
        <w:t xml:space="preserve">; </w:t>
      </w:r>
      <w:r w:rsidR="00452FB6">
        <w:rPr>
          <w:position w:val="-6"/>
        </w:rPr>
        <w:pict w14:anchorId="7CF21F4B">
          <v:shape id="_x0000_i1873" type="#_x0000_t75" style="width:14pt;height:16pt">
            <v:imagedata r:id="rId1442" o:title=""/>
          </v:shape>
        </w:pict>
      </w:r>
      <w:r w:rsidRPr="00B27FE9">
        <w:t xml:space="preserve"> is the solute concentration on a solution-volume basis (number of moles of solute per volume of interstitial fluid in the mixture); </w:t>
      </w:r>
      <w:r w:rsidR="00452FB6">
        <w:rPr>
          <w:position w:val="-4"/>
        </w:rPr>
        <w:pict w14:anchorId="117D2EFA">
          <v:shape id="_x0000_i1874" type="#_x0000_t75" style="width:21.35pt;height:15.35pt">
            <v:imagedata r:id="rId1443" o:title=""/>
          </v:shape>
        </w:pict>
      </w:r>
      <w:r w:rsidRPr="00B27FE9">
        <w:t xml:space="preserve"> is the solute molecular weight (an invariant quantity); and </w:t>
      </w:r>
      <w:r w:rsidR="00452FB6">
        <w:rPr>
          <w:position w:val="-4"/>
        </w:rPr>
        <w:pict w14:anchorId="605074E8">
          <v:shape id="_x0000_i1875" type="#_x0000_t75" style="width:12pt;height:13.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452FB6">
        <w:rPr>
          <w:position w:val="-4"/>
        </w:rPr>
        <w:pict w14:anchorId="21D952CD">
          <v:shape id="_x0000_i1876" type="#_x0000_t75" style="width:16pt;height:15.35pt">
            <v:imagedata r:id="rId1445" o:title=""/>
          </v:shape>
        </w:pict>
      </w:r>
      <w:r w:rsidRPr="00B27FE9">
        <w:t xml:space="preserve">; in general, </w:t>
      </w:r>
      <w:r w:rsidR="00452FB6">
        <w:rPr>
          <w:position w:val="-4"/>
        </w:rPr>
        <w:pict w14:anchorId="30909DFD">
          <v:shape id="_x0000_i1877" type="#_x0000_t75" style="width:16pt;height:15.3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452FB6">
        <w:rPr>
          <w:position w:val="-6"/>
        </w:rPr>
        <w:pict w14:anchorId="0ABAB729">
          <v:shape id="_x0000_i1878" type="#_x0000_t75" style="width:47.3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452FB6">
        <w:rPr>
          <w:position w:val="-4"/>
        </w:rPr>
        <w:pict w14:anchorId="45DB8E2B">
          <v:shape id="_x0000_i1879" type="#_x0000_t75" style="width:14pt;height:16pt">
            <v:imagedata r:id="rId1448" o:title=""/>
          </v:shape>
        </w:pi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452FB6">
        <w:rPr>
          <w:position w:val="-34"/>
        </w:rPr>
        <w:pict w14:anchorId="1FF0F111">
          <v:shape id="_x0000_i1880" type="#_x0000_t75" style="width:79.35pt;height:40pt">
            <v:imagedata r:id="rId1449" o:title=""/>
          </v:shape>
        </w:pict>
      </w:r>
      <w:r>
        <w:t>,</w:t>
      </w:r>
    </w:p>
    <w:p w14:paraId="47FEF2D4" w14:textId="03B363F5" w:rsidR="00B4198C" w:rsidRDefault="005E4883" w:rsidP="00D40C73">
      <w:r>
        <w:t xml:space="preserve">where </w:t>
      </w:r>
      <w:r w:rsidR="00452FB6">
        <w:rPr>
          <w:position w:val="-14"/>
        </w:rPr>
        <w:pict w14:anchorId="17C5F8BD">
          <v:shape id="_x0000_i1881" type="#_x0000_t75" style="width:15.35pt;height:21.35pt">
            <v:imagedata r:id="rId1450" o:title=""/>
          </v:shape>
        </w:pict>
      </w:r>
      <w:r>
        <w:t xml:space="preserve"> is the solid volume fraction and </w:t>
      </w:r>
      <w:r w:rsidR="00452FB6">
        <w:rPr>
          <w:position w:val="-14"/>
        </w:rPr>
        <w:pict w14:anchorId="52AF4369">
          <v:shape id="_x0000_i1882" type="#_x0000_t75" style="width:14pt;height:21.3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452FB6">
        <w:rPr>
          <w:position w:val="-28"/>
        </w:rPr>
        <w:pict w14:anchorId="587FF367">
          <v:shape id="_x0000_i1883" type="#_x0000_t75" style="width:91.35pt;height:28pt">
            <v:imagedata r:id="rId1452" o:title=""/>
          </v:shape>
        </w:pict>
      </w:r>
      <w:r>
        <w:t>,</w:t>
      </w:r>
    </w:p>
    <w:p w14:paraId="38027B03" w14:textId="6BAB2C84" w:rsidR="00D40C73" w:rsidRDefault="0038493E" w:rsidP="00D40C73">
      <w:r>
        <w:t xml:space="preserve">where </w:t>
      </w:r>
      <w:r w:rsidR="00452FB6">
        <w:rPr>
          <w:position w:val="-4"/>
        </w:rPr>
        <w:pict w14:anchorId="283480AB">
          <v:shape id="_x0000_i1884" type="#_x0000_t75" style="width:14pt;height:16pt">
            <v:imagedata r:id="rId1453" o:title=""/>
          </v:shape>
        </w:pict>
      </w:r>
      <w:r w:rsidR="00AC56AD">
        <w:t xml:space="preserve"> is the charge number of </w:t>
      </w:r>
      <w:r w:rsidR="006F7C2B">
        <w:t xml:space="preserve">solute </w:t>
      </w:r>
      <w:r w:rsidR="00452FB6">
        <w:rPr>
          <w:position w:val="-6"/>
        </w:rPr>
        <w:pict w14:anchorId="3C456E77">
          <v:shape id="_x0000_i1885" type="#_x0000_t75" style="width:12pt;height:11.35pt">
            <v:imagedata r:id="rId1454" o:title=""/>
          </v:shape>
        </w:pict>
      </w:r>
      <w:r w:rsidR="00452FB6">
        <w:rPr>
          <w:position w:val="-4"/>
        </w:rPr>
        <w:pict w14:anchorId="4374010A">
          <v:shape id="_x0000_i188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452FB6">
        <w:rPr>
          <w:position w:val="-10"/>
        </w:rPr>
        <w:pict w14:anchorId="4997A512">
          <v:shape id="_x0000_i1887" type="#_x0000_t75" style="width:12pt;height:16pt">
            <v:imagedata r:id="rId1456" o:title=""/>
          </v:shape>
        </w:pict>
      </w:r>
      <w:r w:rsidR="00701F72">
        <w:t xml:space="preserve"> and its effect combines with the chemical potential of each solute to produce the electrochemical potential </w:t>
      </w:r>
      <w:r w:rsidR="00452FB6">
        <w:rPr>
          <w:position w:val="-10"/>
        </w:rPr>
        <w:pict w14:anchorId="0A429C6E">
          <v:shape id="_x0000_i1888" type="#_x0000_t75" style="width:16pt;height:19.35pt">
            <v:imagedata r:id="rId1457" o:title=""/>
          </v:shape>
        </w:pict>
      </w:r>
      <w:r w:rsidR="00701F72">
        <w:t>, where</w:t>
      </w:r>
    </w:p>
    <w:p w14:paraId="5235F5A2" w14:textId="24CDBD59" w:rsidR="00701F72" w:rsidRPr="00B27FE9" w:rsidRDefault="00701F72" w:rsidP="00701F72">
      <w:pPr>
        <w:pStyle w:val="MTDisplayEquation"/>
      </w:pPr>
      <w:r>
        <w:tab/>
      </w:r>
      <w:r w:rsidR="00452FB6">
        <w:rPr>
          <w:position w:val="-26"/>
        </w:rPr>
        <w:pict w14:anchorId="04ED2F4F">
          <v:shape id="_x0000_i1889" type="#_x0000_t75" style="width:180pt;height:35.35pt">
            <v:imagedata r:id="rId1458" o:title=""/>
          </v:shape>
        </w:pict>
      </w:r>
      <w:r>
        <w:t>.</w:t>
      </w:r>
    </w:p>
    <w:p w14:paraId="7B1D35FE" w14:textId="695B86C5" w:rsidR="00701F72" w:rsidRDefault="00701F72" w:rsidP="00D40C73">
      <w:r>
        <w:t xml:space="preserve">In this expression, </w:t>
      </w:r>
      <w:r w:rsidR="00452FB6">
        <w:rPr>
          <w:position w:val="-14"/>
        </w:rPr>
        <w:pict w14:anchorId="36165B8F">
          <v:shape id="_x0000_i1890" type="#_x0000_t75" style="width:13.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452FB6">
        <w:rPr>
          <w:position w:val="-36"/>
        </w:rPr>
        <w:pict w14:anchorId="4B269D50">
          <v:shape id="_x0000_i1891" type="#_x0000_t75" style="width:195.3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452FB6">
        <w:rPr>
          <w:position w:val="-10"/>
        </w:rPr>
        <w:pict w14:anchorId="17ADD13C">
          <v:shape id="_x0000_i1892" type="#_x0000_t75" style="width:12pt;height:13.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452FB6">
        <w:rPr>
          <w:position w:val="-10"/>
        </w:rPr>
        <w:pict w14:anchorId="63E0C430">
          <v:shape id="_x0000_i1893" type="#_x0000_t75" style="width:17.3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452FB6">
        <w:rPr>
          <w:position w:val="-30"/>
        </w:rPr>
        <w:pict w14:anchorId="49C533C9">
          <v:shape id="_x0000_i1894" type="#_x0000_t75" style="width:171.35pt;height:36pt">
            <v:imagedata r:id="rId1463" o:title=""/>
          </v:shape>
        </w:pict>
      </w:r>
      <w:r w:rsidRPr="00B27FE9">
        <w:t>,</w:t>
      </w:r>
    </w:p>
    <w:p w14:paraId="3AED45B7" w14:textId="56136FA0" w:rsidR="00D40C73" w:rsidRPr="00B27FE9" w:rsidRDefault="00D40C73" w:rsidP="00D40C73">
      <w:r w:rsidRPr="00B27FE9">
        <w:t xml:space="preserve">where </w:t>
      </w:r>
      <w:r w:rsidR="00452FB6">
        <w:rPr>
          <w:position w:val="-12"/>
        </w:rPr>
        <w:pict w14:anchorId="6C0684C3">
          <v:shape id="_x0000_i1895" type="#_x0000_t75" style="width:17.35pt;height:19.35pt">
            <v:imagedata r:id="rId1464" o:title=""/>
          </v:shape>
        </w:pict>
      </w:r>
      <w:r w:rsidRPr="00B27FE9">
        <w:t xml:space="preserve"> is the solvent chemical potential at some reference temperature </w:t>
      </w:r>
      <w:r w:rsidR="00452FB6">
        <w:rPr>
          <w:position w:val="-6"/>
        </w:rPr>
        <w:pict w14:anchorId="42E518EF">
          <v:shape id="_x0000_i1896" type="#_x0000_t75" style="width:10pt;height:14pt">
            <v:imagedata r:id="rId1465" o:title=""/>
          </v:shape>
        </w:pict>
      </w:r>
      <w:r w:rsidRPr="00B27FE9">
        <w:t xml:space="preserve">; </w:t>
      </w:r>
      <w:r w:rsidR="00452FB6">
        <w:rPr>
          <w:position w:val="-12"/>
        </w:rPr>
        <w:pict w14:anchorId="2C3F201E">
          <v:shape id="_x0000_i1897" type="#_x0000_t75" style="width:17.35pt;height:19.35pt">
            <v:imagedata r:id="rId1466" o:title=""/>
          </v:shape>
        </w:pict>
      </w:r>
      <w:r w:rsidRPr="00B27FE9">
        <w:t xml:space="preserve"> is the true density of the solvent (an invariant property for an intrinsically incompressible fluid); and </w:t>
      </w:r>
      <w:r w:rsidR="00452FB6">
        <w:rPr>
          <w:position w:val="-4"/>
        </w:rPr>
        <w:pict w14:anchorId="0C9CD7BD">
          <v:shape id="_x0000_i1898" type="#_x0000_t75" style="width:13.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452FB6">
        <w:rPr>
          <w:position w:val="-4"/>
        </w:rPr>
        <w:pict w14:anchorId="5B89FF8B">
          <v:shape id="_x0000_i1899" type="#_x0000_t75" style="width:13.35pt;height:12pt">
            <v:imagedata r:id="rId1468" o:title=""/>
          </v:shape>
        </w:pict>
      </w:r>
      <w:r w:rsidRPr="00B27FE9">
        <w:t xml:space="preserve">; in general, </w:t>
      </w:r>
      <w:r w:rsidR="00452FB6">
        <w:rPr>
          <w:position w:val="-4"/>
        </w:rPr>
        <w:pict w14:anchorId="04A39CDB">
          <v:shape id="_x0000_i1900" type="#_x0000_t75" style="width:13.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452FB6">
        <w:rPr>
          <w:position w:val="-6"/>
        </w:rPr>
        <w:pict w14:anchorId="28173FEF">
          <v:shape id="_x0000_i1901" type="#_x0000_t75" style="width:47.3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w:t>
      </w:r>
      <w:r w:rsidR="00331E2F">
        <w:lastRenderedPageBreak/>
        <w:t xml:space="preserve">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452FB6">
        <w:rPr>
          <w:position w:val="-10"/>
        </w:rPr>
        <w:pict w14:anchorId="47755532">
          <v:shape id="_x0000_i1902" type="#_x0000_t75" style="width:12pt;height:16pt">
            <v:imagedata r:id="rId1471" o:title=""/>
          </v:shape>
        </w:pict>
      </w:r>
      <w:r w:rsidRPr="00B27FE9">
        <w:t xml:space="preserve"> and solute concentration </w:t>
      </w:r>
      <w:r w:rsidR="00452FB6">
        <w:rPr>
          <w:position w:val="-6"/>
        </w:rPr>
        <w:pict w14:anchorId="0B82BA3B">
          <v:shape id="_x0000_i1903" type="#_x0000_t75" style="width:15.3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452FB6">
        <w:rPr>
          <w:position w:val="-34"/>
        </w:rPr>
        <w:pict w14:anchorId="71440FE9">
          <v:shape id="_x0000_i1904" type="#_x0000_t75" style="width:101.3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452FB6">
        <w:rPr>
          <w:position w:val="-34"/>
        </w:rPr>
        <w:pict w14:anchorId="35B8F959">
          <v:shape id="_x0000_i1905" type="#_x0000_t75" style="width:117.35pt;height:40pt">
            <v:imagedata r:id="rId1474" o:title=""/>
          </v:shape>
        </w:pict>
      </w:r>
    </w:p>
    <w:p w14:paraId="185CEC47" w14:textId="2EE1A508" w:rsidR="00966EC0" w:rsidRDefault="0051614E" w:rsidP="00D40C73">
      <w:r>
        <w:t xml:space="preserve">is the partition coefficient for solute </w:t>
      </w:r>
      <w:r w:rsidR="00452FB6">
        <w:rPr>
          <w:position w:val="-4"/>
        </w:rPr>
        <w:pict w14:anchorId="64228ABD">
          <v:shape id="_x0000_i1906" type="#_x0000_t75" style="width:11.3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452FB6">
        <w:rPr>
          <w:position w:val="-6"/>
        </w:rPr>
        <w:pict w14:anchorId="699F0E33">
          <v:shape id="_x0000_i1907" type="#_x0000_t75" style="width:10pt;height:11.35pt">
            <v:imagedata r:id="rId1476" o:title=""/>
          </v:shape>
        </w:pict>
      </w:r>
      <w:r w:rsidR="00D40C73" w:rsidRPr="00B27FE9">
        <w:t xml:space="preserve">, the effective fluid pressure </w:t>
      </w:r>
      <w:r w:rsidR="00452FB6">
        <w:rPr>
          <w:position w:val="-10"/>
        </w:rPr>
        <w:pict w14:anchorId="01A296AF">
          <v:shape id="_x0000_i1908" type="#_x0000_t75" style="width:12pt;height:16pt">
            <v:imagedata r:id="rId1477" o:title=""/>
          </v:shape>
        </w:pict>
      </w:r>
      <w:r w:rsidR="00D40C73" w:rsidRPr="00B27FE9">
        <w:t>, and the effective solute concentration</w:t>
      </w:r>
      <w:r w:rsidR="000C7FD9">
        <w:t>s</w:t>
      </w:r>
      <w:r w:rsidR="00D40C73" w:rsidRPr="00B27FE9">
        <w:t xml:space="preserve"> </w:t>
      </w:r>
      <w:r w:rsidR="00452FB6">
        <w:rPr>
          <w:position w:val="-6"/>
        </w:rPr>
        <w:pict w14:anchorId="6E343FEA">
          <v:shape id="_x0000_i1909" type="#_x0000_t75" style="width:15.35pt;height:16pt">
            <v:imagedata r:id="rId1478" o:title=""/>
          </v:shape>
        </w:pict>
      </w:r>
      <w:r w:rsidR="00D40C73" w:rsidRPr="00B27FE9">
        <w:t xml:space="preserve">.  Essential boundary conditions must be imposed on these variables, and not on the actual pressure </w:t>
      </w:r>
      <w:r w:rsidR="00452FB6">
        <w:rPr>
          <w:position w:val="-10"/>
        </w:rPr>
        <w:pict w14:anchorId="786099C0">
          <v:shape id="_x0000_i1910" type="#_x0000_t75" style="width:12pt;height:13.35pt">
            <v:imagedata r:id="rId1479" o:title=""/>
          </v:shape>
        </w:pict>
      </w:r>
      <w:r w:rsidR="00D40C73" w:rsidRPr="00B27FE9">
        <w:t xml:space="preserve"> or concentration</w:t>
      </w:r>
      <w:r w:rsidR="000C7FD9">
        <w:t>s</w:t>
      </w:r>
      <w:r w:rsidR="00D40C73" w:rsidRPr="00B27FE9">
        <w:t xml:space="preserve"> </w:t>
      </w:r>
      <w:r w:rsidR="00452FB6">
        <w:rPr>
          <w:position w:val="-6"/>
        </w:rPr>
        <w:pict w14:anchorId="5D87CC20">
          <v:shape id="_x0000_i1911" type="#_x0000_t75" style="width:14pt;height:16pt">
            <v:imagedata r:id="rId1480" o:title=""/>
          </v:shape>
        </w:pict>
      </w:r>
      <w:r w:rsidR="00D40C73" w:rsidRPr="00B27FE9">
        <w:t xml:space="preserve">.  (In a biphasic material however, since </w:t>
      </w:r>
      <w:r w:rsidR="00452FB6">
        <w:rPr>
          <w:position w:val="-6"/>
        </w:rPr>
        <w:pict w14:anchorId="2B4F2797">
          <v:shape id="_x0000_i1912" type="#_x0000_t75" style="width:33.35pt;height:16pt">
            <v:imagedata r:id="rId1481" o:title=""/>
          </v:shape>
        </w:pict>
      </w:r>
      <w:r w:rsidR="00D40C73" w:rsidRPr="00B27FE9">
        <w:t xml:space="preserve">, the effective and actual fluid pressures are the same, </w:t>
      </w:r>
      <w:r w:rsidR="00452FB6">
        <w:rPr>
          <w:position w:val="-10"/>
        </w:rPr>
        <w:pict w14:anchorId="44790EAF">
          <v:shape id="_x0000_i1913" type="#_x0000_t75" style="width:31.3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452FB6">
        <w:rPr>
          <w:position w:val="-10"/>
        </w:rPr>
        <w:pict w14:anchorId="2FAE9552">
          <v:shape id="_x0000_i1914" type="#_x0000_t75" style="width:64pt;height:18pt">
            <v:imagedata r:id="rId1483" o:title=""/>
          </v:shape>
        </w:pict>
      </w:r>
      <w:r w:rsidRPr="00B27FE9">
        <w:t xml:space="preserve">, where </w:t>
      </w:r>
      <w:r w:rsidR="00452FB6">
        <w:rPr>
          <w:position w:val="-6"/>
        </w:rPr>
        <w:pict w14:anchorId="20E83365">
          <v:shape id="_x0000_i1915" type="#_x0000_t75" style="width:15.35pt;height:16pt">
            <v:imagedata r:id="rId1484" o:title=""/>
          </v:shape>
        </w:pict>
      </w:r>
      <w:r w:rsidRPr="00B27FE9">
        <w:t xml:space="preserve"> is the stress arising from the solid matrix strain.  The mixture traction on a surface with unit outward normal </w:t>
      </w:r>
      <w:r w:rsidR="00452FB6">
        <w:rPr>
          <w:position w:val="-4"/>
        </w:rPr>
        <w:pict w14:anchorId="1C045E1B">
          <v:shape id="_x0000_i1916" type="#_x0000_t75" style="width:10pt;height:10pt">
            <v:imagedata r:id="rId1485" o:title=""/>
          </v:shape>
        </w:pict>
      </w:r>
      <w:r w:rsidRPr="00B27FE9">
        <w:t xml:space="preserve"> is </w:t>
      </w:r>
      <w:r w:rsidR="00452FB6">
        <w:rPr>
          <w:position w:val="-6"/>
        </w:rPr>
        <w:pict w14:anchorId="4635019B">
          <v:shape id="_x0000_i1917" type="#_x0000_t75" style="width:40pt;height:13.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452FB6">
        <w:rPr>
          <w:position w:val="-6"/>
        </w:rPr>
        <w:pict w14:anchorId="7D162607">
          <v:shape id="_x0000_i191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452FB6">
        <w:rPr>
          <w:position w:val="-6"/>
        </w:rPr>
        <w:pict w14:anchorId="22390743">
          <v:shape id="_x0000_i1919" type="#_x0000_t75" style="width:42.65pt;height:14pt">
            <v:imagedata r:id="rId1488" o:title=""/>
          </v:shape>
        </w:pict>
      </w:r>
      <w:r w:rsidRPr="00B27FE9">
        <w:t xml:space="preserve"> and </w:t>
      </w:r>
      <w:r w:rsidR="00452FB6">
        <w:rPr>
          <w:position w:val="-10"/>
        </w:rPr>
        <w:pict w14:anchorId="037676A5">
          <v:shape id="_x0000_i1920" type="#_x0000_t75" style="width:44pt;height:18pt">
            <v:imagedata r:id="rId1489" o:title=""/>
          </v:shape>
        </w:pict>
      </w:r>
      <w:r w:rsidRPr="00B27FE9">
        <w:t xml:space="preserve">, where </w:t>
      </w:r>
      <w:r w:rsidR="00452FB6">
        <w:rPr>
          <w:position w:val="-6"/>
        </w:rPr>
        <w:pict w14:anchorId="5C2CB2ED">
          <v:shape id="_x0000_i1921" type="#_x0000_t75" style="width:13.35pt;height:11.35pt">
            <v:imagedata r:id="rId1490" o:title=""/>
          </v:shape>
        </w:pict>
      </w:r>
      <w:r w:rsidRPr="00B27FE9">
        <w:t xml:space="preserve"> is the volumetric flux of solvent relative to the solid and </w:t>
      </w:r>
      <w:r w:rsidR="00452FB6">
        <w:rPr>
          <w:position w:val="-10"/>
        </w:rPr>
        <w:pict w14:anchorId="6A94FC79">
          <v:shape id="_x0000_i1922" type="#_x0000_t75" style="width:13.35pt;height:18pt">
            <v:imagedata r:id="rId1491" o:title=""/>
          </v:shape>
        </w:pict>
      </w:r>
      <w:r w:rsidRPr="00B27FE9">
        <w:t xml:space="preserve"> is the molar flux of solute </w:t>
      </w:r>
      <w:r w:rsidR="00452FB6">
        <w:rPr>
          <w:position w:val="-4"/>
        </w:rPr>
        <w:pict w14:anchorId="1E3AD037">
          <v:shape id="_x0000_i1923" type="#_x0000_t75" style="width:11.35pt;height:10pt">
            <v:imagedata r:id="rId1492" o:title=""/>
          </v:shape>
        </w:pict>
      </w:r>
      <w:r w:rsidR="00C669AA">
        <w:t xml:space="preserve"> </w:t>
      </w:r>
      <w:r w:rsidRPr="00B27FE9">
        <w:t xml:space="preserve">relative to the solid.  In general, </w:t>
      </w:r>
      <w:r w:rsidR="00452FB6">
        <w:rPr>
          <w:position w:val="-6"/>
        </w:rPr>
        <w:pict w14:anchorId="3B53B72C">
          <v:shape id="_x0000_i1924" type="#_x0000_t75" style="width:13.35pt;height:11.35pt">
            <v:imagedata r:id="rId1493" o:title=""/>
          </v:shape>
        </w:pict>
      </w:r>
      <w:r w:rsidRPr="00B27FE9">
        <w:t xml:space="preserve"> and </w:t>
      </w:r>
      <w:r w:rsidR="00452FB6">
        <w:rPr>
          <w:position w:val="-10"/>
        </w:rPr>
        <w:pict w14:anchorId="1EE9DF2C">
          <v:shape id="_x0000_i1925" type="#_x0000_t75" style="width:13.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452FB6">
        <w:rPr>
          <w:position w:val="-70"/>
        </w:rPr>
        <w:pict w14:anchorId="5007DCCA">
          <v:shape id="_x0000_i192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452FB6">
        <w:rPr>
          <w:position w:val="-34"/>
        </w:rPr>
        <w:pict w14:anchorId="5F63658E">
          <v:shape id="_x0000_i192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452FB6">
        <w:rPr>
          <w:position w:val="-4"/>
        </w:rPr>
        <w:pict w14:anchorId="3578F7DC">
          <v:shape id="_x0000_i1928" type="#_x0000_t75" style="width:11.35pt;height:13.35pt">
            <v:imagedata r:id="rId1497" o:title=""/>
          </v:shape>
        </w:pict>
      </w:r>
      <w:r w:rsidRPr="00B27FE9">
        <w:t xml:space="preserve"> is the hydraulic permeability of the solvent through the </w:t>
      </w:r>
      <w:r w:rsidRPr="00B27FE9">
        <w:lastRenderedPageBreak/>
        <w:t xml:space="preserve">porous solid matrix; </w:t>
      </w:r>
      <w:r w:rsidR="00452FB6">
        <w:rPr>
          <w:position w:val="-6"/>
        </w:rPr>
        <w:pict w14:anchorId="3CC69CFD">
          <v:shape id="_x0000_i1929" type="#_x0000_t75" style="width:15.35pt;height:16pt">
            <v:imagedata r:id="rId1498" o:title=""/>
          </v:shape>
        </w:pict>
      </w:r>
      <w:r w:rsidRPr="00B27FE9">
        <w:t xml:space="preserve"> is the diffusivity </w:t>
      </w:r>
      <w:r w:rsidR="00A84000">
        <w:t xml:space="preserve">of solute </w:t>
      </w:r>
      <w:r w:rsidR="00452FB6">
        <w:rPr>
          <w:position w:val="-4"/>
        </w:rPr>
        <w:pict w14:anchorId="43604E43">
          <v:shape id="_x0000_i1930" type="#_x0000_t75" style="width:11.35pt;height:10pt">
            <v:imagedata r:id="rId1499" o:title=""/>
          </v:shape>
        </w:pict>
      </w:r>
      <w:r w:rsidR="00A84000">
        <w:t xml:space="preserve"> </w:t>
      </w:r>
      <w:r w:rsidRPr="00B27FE9">
        <w:t xml:space="preserve">through the mixture (frictional interactions with solvent and solid); and </w:t>
      </w:r>
      <w:r w:rsidR="00452FB6">
        <w:rPr>
          <w:position w:val="-12"/>
        </w:rPr>
        <w:pict w14:anchorId="61E7A67D">
          <v:shape id="_x0000_i1931" type="#_x0000_t75" style="width:16pt;height:19.35pt">
            <v:imagedata r:id="rId1500" o:title=""/>
          </v:shape>
        </w:pict>
      </w:r>
      <w:r w:rsidRPr="00B27FE9">
        <w:t xml:space="preserve"> is </w:t>
      </w:r>
      <w:r w:rsidR="00A84000">
        <w:t xml:space="preserve">its </w:t>
      </w:r>
      <w:r w:rsidRPr="00B27FE9">
        <w:t xml:space="preserve">free diffusivity (frictional interactions with solvent only). </w:t>
      </w:r>
      <w:r w:rsidR="00452FB6">
        <w:rPr>
          <w:position w:val="-10"/>
        </w:rPr>
        <w:pict w14:anchorId="2CAFF323">
          <v:shape id="_x0000_i193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736" w:name="_Toc370461254"/>
      <w:bookmarkStart w:id="737" w:name="_Toc407975042"/>
      <w:r>
        <w:lastRenderedPageBreak/>
        <w:t>Guidelines for Multiphasic Analyses</w:t>
      </w:r>
      <w:bookmarkEnd w:id="736"/>
      <w:bookmarkEnd w:id="737"/>
    </w:p>
    <w:p w14:paraId="7D8B3FEA" w14:textId="77777777" w:rsidR="00976D6B" w:rsidRPr="00AB593C" w:rsidRDefault="00976D6B" w:rsidP="00976D6B">
      <w:pPr>
        <w:pStyle w:val="Heading4"/>
      </w:pPr>
      <w:bookmarkStart w:id="738" w:name="_Toc370461255"/>
      <w:bookmarkStart w:id="739" w:name="_Toc407975043"/>
      <w:r>
        <w:t>Initial State of Swelling</w:t>
      </w:r>
      <w:bookmarkEnd w:id="738"/>
      <w:bookmarkEnd w:id="739"/>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740" w:name="_Toc370461256"/>
      <w:bookmarkStart w:id="741" w:name="_Toc407975044"/>
      <w:r>
        <w:lastRenderedPageBreak/>
        <w:t>Prescribed Boundary Conditions</w:t>
      </w:r>
      <w:bookmarkEnd w:id="740"/>
      <w:bookmarkEnd w:id="741"/>
    </w:p>
    <w:p w14:paraId="117B6327" w14:textId="507D5C75" w:rsidR="00976D6B" w:rsidRDefault="00976D6B" w:rsidP="00976D6B">
      <w:r>
        <w:t xml:space="preserve">In most analyses, it may be assumed that the ambient fluid pressure and electric potential in the external environment are zero, thus </w:t>
      </w:r>
      <w:r w:rsidR="00452FB6">
        <w:rPr>
          <w:position w:val="-14"/>
        </w:rPr>
        <w:pict w14:anchorId="2C67BCCC">
          <v:shape id="_x0000_i1933" type="#_x0000_t75" style="width:36pt;height:20pt">
            <v:imagedata r:id="rId1502" o:title=""/>
          </v:shape>
        </w:pict>
      </w:r>
      <w:r>
        <w:t xml:space="preserve"> and </w:t>
      </w:r>
      <w:r w:rsidR="00452FB6">
        <w:rPr>
          <w:position w:val="-14"/>
        </w:rPr>
        <w:pict w14:anchorId="0A58E132">
          <v:shape id="_x0000_i1934" type="#_x0000_t75" style="width:37.35pt;height:20pt">
            <v:imagedata r:id="rId1503" o:title=""/>
          </v:shape>
        </w:pict>
      </w:r>
      <w:r>
        <w:t xml:space="preserve">, where the subscripted asterisk is used to denote environmental conditions.  Since the external environment does not include a solid matrix, the fixed charge density there is zero.  </w:t>
      </w:r>
      <w:r w:rsidR="00452FB6">
        <w:rPr>
          <w:position w:val="-14"/>
        </w:rPr>
        <w:pict w14:anchorId="17618F3F">
          <v:shape id="_x0000_i1935" type="#_x0000_t75" style="width:67.35pt;height:21.35pt">
            <v:imagedata r:id="rId1504" o:title=""/>
          </v:shape>
        </w:pict>
      </w:r>
      <w:r>
        <w:t xml:space="preserve">It follows that the effective fluid pressure in the external environment is </w:t>
      </w:r>
      <w:r w:rsidR="00452FB6">
        <w:rPr>
          <w:position w:val="-16"/>
        </w:rPr>
        <w:pict w14:anchorId="3EFF56B9">
          <v:shape id="_x0000_i1936" type="#_x0000_t75" style="width:100pt;height:22pt">
            <v:imagedata r:id="rId1505" o:title=""/>
          </v:shape>
        </w:pict>
      </w:r>
      <w:r>
        <w:t xml:space="preserve"> and the effective concentrations are </w:t>
      </w:r>
      <w:r w:rsidR="00452FB6">
        <w:rPr>
          <w:position w:val="-18"/>
        </w:rPr>
        <w:pict w14:anchorId="484881FB">
          <v:shape id="_x0000_i1937" type="#_x0000_t75" style="width:62pt;height:23.35pt">
            <v:imagedata r:id="rId1506" o:title=""/>
          </v:shape>
        </w:pict>
      </w:r>
      <w:r w:rsidR="00452FB6">
        <w:rPr>
          <w:position w:val="-18"/>
        </w:rPr>
        <w:pict w14:anchorId="18D3C3F5">
          <v:shape id="_x0000_i1938" type="#_x0000_t75" style="width:61.35pt;height:23.35pt">
            <v:imagedata r:id="rId1507" o:title=""/>
          </v:shape>
        </w:pict>
      </w:r>
      <w:r>
        <w:t>.  Therefore, in multiphasic analyses, whenever the external environment contains solutes</w:t>
      </w:r>
      <w:r w:rsidR="00452FB6">
        <w:rPr>
          <w:position w:val="-14"/>
        </w:rPr>
        <w:pict w14:anchorId="54010F2E">
          <v:shape id="_x0000_i1939" type="#_x0000_t75" style="width:12pt;height:20pt">
            <v:imagedata r:id="rId1508"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452FB6">
        <w:rPr>
          <w:position w:val="-14"/>
        </w:rPr>
        <w:pict w14:anchorId="229F6D61">
          <v:shape id="_x0000_i1940" type="#_x0000_t75" style="width:36pt;height:20pt">
            <v:imagedata r:id="rId1509"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452FB6">
        <w:rPr>
          <w:position w:val="-14"/>
        </w:rPr>
        <w:pict w14:anchorId="5449239F">
          <v:shape id="_x0000_i1941" type="#_x0000_t75" style="width:36pt;height:20pt">
            <v:imagedata r:id="rId1510"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452FB6">
        <w:rPr>
          <w:position w:val="-14"/>
        </w:rPr>
        <w:pict w14:anchorId="0B1AF288">
          <v:shape id="_x0000_i1942" type="#_x0000_t75" style="width:37.35pt;height:20pt">
            <v:imagedata r:id="rId1511"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452FB6">
        <w:rPr>
          <w:position w:val="-18"/>
        </w:rPr>
        <w:pict w14:anchorId="7DE900BA">
          <v:shape id="_x0000_i1943" type="#_x0000_t75" style="width:62pt;height:23.35pt">
            <v:imagedata r:id="rId1512" o:title=""/>
          </v:shape>
        </w:pict>
      </w:r>
      <w:r w:rsidR="00452FB6">
        <w:rPr>
          <w:position w:val="-18"/>
        </w:rPr>
        <w:pict w14:anchorId="33058EA3">
          <v:shape id="_x0000_i1944" type="#_x0000_t75" style="width:61.35pt;height:23.35pt">
            <v:imagedata r:id="rId1513" o:title=""/>
          </v:shape>
        </w:pict>
      </w:r>
      <w:r>
        <w:t>.</w:t>
      </w:r>
    </w:p>
    <w:p w14:paraId="53B5BBD7" w14:textId="77777777" w:rsidR="00976D6B" w:rsidRDefault="00976D6B" w:rsidP="00976D6B">
      <w:pPr>
        <w:pStyle w:val="Heading4"/>
      </w:pPr>
      <w:bookmarkStart w:id="742" w:name="_Toc370461257"/>
      <w:bookmarkStart w:id="743" w:name="_Toc407975045"/>
      <w:r>
        <w:t>Prescribed Initial Conditions</w:t>
      </w:r>
      <w:bookmarkEnd w:id="742"/>
      <w:bookmarkEnd w:id="743"/>
    </w:p>
    <w:p w14:paraId="7DF40044" w14:textId="1DC961F6" w:rsidR="00976D6B" w:rsidRDefault="00976D6B" w:rsidP="00976D6B">
      <w:r>
        <w:t xml:space="preserve">When a multiphasic material is initially exposed to a given external environment with effective pressure </w:t>
      </w:r>
      <w:r w:rsidR="00452FB6">
        <w:rPr>
          <w:position w:val="-14"/>
        </w:rPr>
        <w:pict w14:anchorId="7B42C9EC">
          <v:shape id="_x0000_i1945" type="#_x0000_t75" style="width:13.35pt;height:20pt">
            <v:imagedata r:id="rId1514" o:title=""/>
          </v:shape>
        </w:pict>
      </w:r>
      <w:r>
        <w:t xml:space="preserve"> and effective concentrations </w:t>
      </w:r>
      <w:r w:rsidR="00452FB6">
        <w:rPr>
          <w:position w:val="-14"/>
        </w:rPr>
        <w:pict w14:anchorId="1C8FBB97">
          <v:shape id="_x0000_i1946" type="#_x0000_t75" style="width:14pt;height:21.35pt">
            <v:imagedata r:id="rId1515" o:title=""/>
          </v:shape>
        </w:pict>
      </w:r>
      <w:r w:rsidR="00452FB6">
        <w:rPr>
          <w:position w:val="-10"/>
        </w:rPr>
        <w:pict w14:anchorId="75095455">
          <v:shape id="_x0000_i1947" type="#_x0000_t75" style="width:49.35pt;height:15.35pt">
            <v:imagedata r:id="rId1516" o:title=""/>
          </v:shape>
        </w:pict>
      </w:r>
      <w:r>
        <w:t xml:space="preserve">, the initial conditions inside the material should be set to </w:t>
      </w:r>
      <w:r w:rsidR="00452FB6">
        <w:rPr>
          <w:position w:val="-14"/>
        </w:rPr>
        <w:pict w14:anchorId="36995C68">
          <v:shape id="_x0000_i1948" type="#_x0000_t75" style="width:36pt;height:20pt">
            <v:imagedata r:id="rId1517" o:title=""/>
          </v:shape>
        </w:pict>
      </w:r>
      <w:r>
        <w:t xml:space="preserve"> and </w:t>
      </w:r>
      <w:r w:rsidR="00452FB6">
        <w:rPr>
          <w:position w:val="-14"/>
        </w:rPr>
        <w:pict w14:anchorId="29B6275D">
          <v:shape id="_x0000_i1949" type="#_x0000_t75" style="width:42pt;height:21.35pt">
            <v:imagedata r:id="rId1518" o:title=""/>
          </v:shape>
        </w:pict>
      </w:r>
      <w:r>
        <w:t xml:space="preserve"> in order to expedite the evaluation of the initial state of swelling.  The values of </w:t>
      </w:r>
      <w:r w:rsidR="00452FB6">
        <w:rPr>
          <w:position w:val="-14"/>
        </w:rPr>
        <w:pict w14:anchorId="2768381B">
          <v:shape id="_x0000_i1950" type="#_x0000_t75" style="width:13.35pt;height:20pt">
            <v:imagedata r:id="rId1519" o:title=""/>
          </v:shape>
        </w:pict>
      </w:r>
      <w:r>
        <w:t xml:space="preserve"> and </w:t>
      </w:r>
      <w:r w:rsidR="00452FB6">
        <w:rPr>
          <w:position w:val="-14"/>
        </w:rPr>
        <w:pict w14:anchorId="3E0FD7B0">
          <v:shape id="_x0000_i1951" type="#_x0000_t75" style="width:14pt;height:21.35pt">
            <v:imagedata r:id="rId152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744" w:name="_Toc370461258"/>
      <w:bookmarkStart w:id="745" w:name="_Toc407975046"/>
      <w:r>
        <w:t>Prescribed Effective Solute Flux</w:t>
      </w:r>
      <w:bookmarkEnd w:id="744"/>
      <w:bookmarkEnd w:id="745"/>
    </w:p>
    <w:p w14:paraId="6D303BF0" w14:textId="777CEC7D" w:rsidR="00976D6B" w:rsidRPr="00E71089" w:rsidRDefault="00976D6B" w:rsidP="00976D6B">
      <w:r>
        <w:t xml:space="preserve">The finite element formulation for multiphasic materials in FEBio requires that the natural boundary condition for solute </w:t>
      </w:r>
      <w:r w:rsidR="00452FB6">
        <w:rPr>
          <w:position w:val="-6"/>
        </w:rPr>
        <w:pict w14:anchorId="204D942B">
          <v:shape id="_x0000_i1952" type="#_x0000_t75" style="width:12pt;height:11.35pt">
            <v:imagedata r:id="rId1521" o:title=""/>
          </v:shape>
        </w:pict>
      </w:r>
      <w:r>
        <w:t xml:space="preserve"> be prescribed as </w:t>
      </w:r>
      <w:r w:rsidR="00452FB6">
        <w:rPr>
          <w:position w:val="-18"/>
        </w:rPr>
        <w:pict w14:anchorId="3DBD62D1">
          <v:shape id="_x0000_i1953" type="#_x0000_t75" style="width:96pt;height:22pt">
            <v:imagedata r:id="rId1522" o:title=""/>
          </v:shape>
        </w:pict>
      </w:r>
      <w:r>
        <w:t xml:space="preserve">, where </w:t>
      </w:r>
      <w:r w:rsidR="00452FB6">
        <w:rPr>
          <w:position w:val="-12"/>
        </w:rPr>
        <w:pict w14:anchorId="31DE4C4A">
          <v:shape id="_x0000_i1954" type="#_x0000_t75" style="width:15.35pt;height:19.35pt">
            <v:imagedata r:id="rId1523" o:title=""/>
          </v:shape>
        </w:pict>
      </w:r>
      <w:r>
        <w:t xml:space="preserve"> is the effective solute flux. For a mixture containing only neutral solutes (</w:t>
      </w:r>
      <w:r w:rsidR="00452FB6">
        <w:rPr>
          <w:position w:val="-10"/>
        </w:rPr>
        <w:pict w14:anchorId="5C3E173C">
          <v:shape id="_x0000_i1955" type="#_x0000_t75" style="width:54pt;height:18pt">
            <v:imagedata r:id="rId1524" o:title=""/>
          </v:shape>
        </w:pict>
      </w:r>
      <w:r>
        <w:t xml:space="preserve"> ), it follows that </w:t>
      </w:r>
      <w:r w:rsidR="00452FB6">
        <w:rPr>
          <w:position w:val="-12"/>
        </w:rPr>
        <w:pict w14:anchorId="611BA195">
          <v:shape id="_x0000_i1956" type="#_x0000_t75" style="width:40pt;height:19.35pt">
            <v:imagedata r:id="rId1525" o:title=""/>
          </v:shape>
        </w:pict>
      </w:r>
      <w:r>
        <w:t>.</w:t>
      </w:r>
    </w:p>
    <w:p w14:paraId="6E785E5F" w14:textId="77777777" w:rsidR="00976D6B" w:rsidRDefault="00976D6B" w:rsidP="00976D6B">
      <w:pPr>
        <w:pStyle w:val="Heading4"/>
      </w:pPr>
      <w:bookmarkStart w:id="746" w:name="_Toc370461259"/>
      <w:bookmarkStart w:id="747" w:name="_Toc407975047"/>
      <w:r>
        <w:t>Prescribed Electric Current Density</w:t>
      </w:r>
      <w:bookmarkEnd w:id="746"/>
      <w:bookmarkEnd w:id="747"/>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452FB6">
        <w:rPr>
          <w:position w:val="-28"/>
        </w:rPr>
        <w:pict w14:anchorId="097BC833">
          <v:shape id="_x0000_i1957" type="#_x0000_t75" style="width:79.35pt;height:28pt">
            <v:imagedata r:id="rId1526" o:title=""/>
          </v:shape>
        </w:pict>
      </w:r>
      <w:r>
        <w:t>.</w:t>
      </w:r>
    </w:p>
    <w:p w14:paraId="420EB5BA" w14:textId="52D335EC" w:rsidR="00976D6B" w:rsidRDefault="00976D6B" w:rsidP="00976D6B">
      <w:r>
        <w:t xml:space="preserve">Since only the normal component </w:t>
      </w:r>
      <w:r w:rsidR="00452FB6">
        <w:rPr>
          <w:position w:val="-14"/>
        </w:rPr>
        <w:pict w14:anchorId="3FE3127B">
          <v:shape id="_x0000_i1958" type="#_x0000_t75" style="width:57.35pt;height:21.35pt">
            <v:imagedata r:id="rId1527" o:title=""/>
          </v:shape>
        </w:pict>
      </w:r>
      <w:r>
        <w:t xml:space="preserve"> of ion fluxes may be prescribed at a boundary, it follows that only the normal component </w:t>
      </w:r>
      <w:r w:rsidR="00452FB6">
        <w:rPr>
          <w:position w:val="-14"/>
        </w:rPr>
        <w:pict w14:anchorId="6BEB1BBE">
          <v:shape id="_x0000_i1959" type="#_x0000_t75" style="width:54pt;height:20pt">
            <v:imagedata r:id="rId1528" o:title=""/>
          </v:shape>
        </w:pict>
      </w:r>
      <w:r>
        <w:t xml:space="preserve"> of the current density may be prescribed.  To </w:t>
      </w:r>
      <w:r>
        <w:lastRenderedPageBreak/>
        <w:t xml:space="preserve">prescribe </w:t>
      </w:r>
      <w:r w:rsidR="00452FB6">
        <w:rPr>
          <w:position w:val="-14"/>
        </w:rPr>
        <w:pict w14:anchorId="58399F8B">
          <v:shape id="_x0000_i1960" type="#_x0000_t75" style="width:13.35pt;height:20pt">
            <v:imagedata r:id="rId1529"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452FB6">
        <w:rPr>
          <w:position w:val="-14"/>
        </w:rPr>
        <w:pict w14:anchorId="01BE3693">
          <v:shape id="_x0000_i1961" type="#_x0000_t75" style="width:38pt;height:21.35pt">
            <v:imagedata r:id="rId1530" o:title=""/>
          </v:shape>
        </w:pict>
      </w:r>
      <w:r>
        <w:t xml:space="preserve">) at the electrode-mixture interface, so that the prescribed boundary condition should be </w:t>
      </w:r>
      <w:r w:rsidR="00452FB6">
        <w:rPr>
          <w:position w:val="-18"/>
        </w:rPr>
        <w:pict w14:anchorId="29C25873">
          <v:shape id="_x0000_i1962" type="#_x0000_t75" style="width:70pt;height:23.35pt">
            <v:imagedata r:id="rId1531" o:title=""/>
          </v:shape>
        </w:pict>
      </w:r>
      <w:r>
        <w:t xml:space="preserve">. Since </w:t>
      </w:r>
      <w:r w:rsidR="00452FB6">
        <w:rPr>
          <w:position w:val="-4"/>
        </w:rPr>
        <w:pict w14:anchorId="4ECC8044">
          <v:shape id="_x0000_i1963" type="#_x0000_t75" style="width:39.35pt;height:15.35pt">
            <v:imagedata r:id="rId1532" o:title=""/>
          </v:shape>
        </w:pict>
      </w:r>
      <w:r>
        <w:t xml:space="preserve"> and </w:t>
      </w:r>
      <w:r w:rsidR="00452FB6">
        <w:rPr>
          <w:position w:val="-4"/>
        </w:rPr>
        <w:pict w14:anchorId="060357EF">
          <v:shape id="_x0000_i1964" type="#_x0000_t75" style="width:39.35pt;height:15.35pt">
            <v:imagedata r:id="rId1533" o:title=""/>
          </v:shape>
        </w:pict>
      </w:r>
      <w:r>
        <w:t xml:space="preserve"> in a triphasic mixture, the corresponding effective fluxes are given by </w:t>
      </w:r>
      <w:r w:rsidR="00452FB6">
        <w:rPr>
          <w:position w:val="-12"/>
        </w:rPr>
        <w:pict w14:anchorId="6FD3BFD8">
          <v:shape id="_x0000_i1965" type="#_x0000_t75" style="width:107.35pt;height:19.35pt">
            <v:imagedata r:id="rId1534" o:title=""/>
          </v:shape>
        </w:pict>
      </w:r>
      <w:r>
        <w:t xml:space="preserve"> and </w:t>
      </w:r>
      <w:r w:rsidR="00452FB6">
        <w:rPr>
          <w:position w:val="-12"/>
        </w:rPr>
        <w:pict w14:anchorId="017B6A1D">
          <v:shape id="_x0000_i1966" type="#_x0000_t75" style="width:57.35pt;height:19.35pt">
            <v:imagedata r:id="rId1535" o:title=""/>
          </v:shape>
        </w:pict>
      </w:r>
      <w:r>
        <w:t>.</w:t>
      </w:r>
    </w:p>
    <w:p w14:paraId="495E87BF" w14:textId="77777777" w:rsidR="00976D6B" w:rsidRDefault="00976D6B" w:rsidP="00976D6B">
      <w:pPr>
        <w:pStyle w:val="Heading4"/>
      </w:pPr>
      <w:bookmarkStart w:id="748" w:name="_Toc370461260"/>
      <w:bookmarkStart w:id="749" w:name="_Toc407975048"/>
      <w:r>
        <w:t>Electrical Grounding</w:t>
      </w:r>
      <w:bookmarkEnd w:id="748"/>
      <w:bookmarkEnd w:id="749"/>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750" w:name="_Ref188932651"/>
      <w:bookmarkStart w:id="751" w:name="_Toc407975049"/>
      <w:r w:rsidRPr="0097532C">
        <w:t xml:space="preserve">General Specification of </w:t>
      </w:r>
      <w:r w:rsidR="007960DE">
        <w:t xml:space="preserve">Multiphasic </w:t>
      </w:r>
      <w:r w:rsidRPr="0097532C">
        <w:t>Materials</w:t>
      </w:r>
      <w:bookmarkEnd w:id="750"/>
      <w:bookmarkEnd w:id="751"/>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452FB6">
        <w:rPr>
          <w:position w:val="-4"/>
        </w:rPr>
        <w:pict w14:anchorId="54303148">
          <v:shape id="_x0000_i1967" type="#_x0000_t75" style="width:11.35pt;height:13.35pt">
            <v:imagedata r:id="rId1536" o:title=""/>
          </v:shape>
        </w:pict>
      </w:r>
      <w:r w:rsidR="007960DE">
        <w:t xml:space="preserve">, </w:t>
      </w:r>
      <w:r w:rsidR="007960DE" w:rsidRPr="007960DE">
        <w:t>the osmotic coefficient</w:t>
      </w:r>
      <w:r w:rsidR="007960DE">
        <w:t xml:space="preserve"> </w:t>
      </w:r>
      <w:r w:rsidR="00452FB6">
        <w:rPr>
          <w:position w:val="-4"/>
        </w:rPr>
        <w:pict w14:anchorId="4613C89F">
          <v:shape id="_x0000_i1968" type="#_x0000_t75" style="width:13.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452FB6">
        <w:rPr>
          <w:position w:val="-6"/>
        </w:rPr>
        <w:pict w14:anchorId="55A25441">
          <v:shape id="_x0000_i1969" type="#_x0000_t75" style="width:15.35pt;height:16pt">
            <v:imagedata r:id="rId1538" o:title=""/>
          </v:shape>
        </w:pict>
      </w:r>
      <w:r w:rsidR="007960DE" w:rsidRPr="007D6F0D">
        <w:t xml:space="preserve">, the solute free diffusivity </w:t>
      </w:r>
      <w:r w:rsidR="00452FB6">
        <w:rPr>
          <w:position w:val="-12"/>
        </w:rPr>
        <w:pict w14:anchorId="5BF684FC">
          <v:shape id="_x0000_i1970" type="#_x0000_t75" style="width:16pt;height:19.35pt">
            <v:imagedata r:id="rId1539" o:title=""/>
          </v:shape>
        </w:pict>
      </w:r>
      <w:r w:rsidR="007960DE" w:rsidRPr="007D6F0D">
        <w:t xml:space="preserve">, </w:t>
      </w:r>
      <w:r w:rsidR="007960DE">
        <w:t xml:space="preserve">and the solute effective solubility </w:t>
      </w:r>
      <w:r w:rsidR="00452FB6">
        <w:rPr>
          <w:position w:val="-4"/>
        </w:rPr>
        <w:pict w14:anchorId="24C0E5E3">
          <v:shape id="_x0000_i1971" type="#_x0000_t75" style="width:16pt;height:15.3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452FB6">
              <w:rPr>
                <w:position w:val="-12"/>
              </w:rPr>
              <w:pict w14:anchorId="404DD9AC">
                <v:shape id="_x0000_i1972" type="#_x0000_t75" style="width:15.35pt;height:19.3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452FB6">
              <w:rPr>
                <w:position w:val="-12"/>
              </w:rPr>
              <w:pict w14:anchorId="6FCDD29D">
                <v:shape id="_x0000_i1973" type="#_x0000_t75" style="width:15.35pt;height:19.3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452FB6">
              <w:rPr>
                <w:position w:val="-4"/>
              </w:rPr>
              <w:pict w14:anchorId="1428CF22">
                <v:shape id="_x0000_i1974" type="#_x0000_t75" style="width:11.35pt;height:13.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452FB6">
              <w:rPr>
                <w:position w:val="-10"/>
              </w:rPr>
              <w:pict w14:anchorId="021B67B1">
                <v:shape id="_x0000_i197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452FB6">
              <w:rPr>
                <w:position w:val="-4"/>
              </w:rPr>
              <w:pict w14:anchorId="20B79486">
                <v:shape id="_x0000_i1976" type="#_x0000_t75" style="width:13.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452FB6">
        <w:rPr>
          <w:position w:val="-12"/>
        </w:rPr>
        <w:pict w14:anchorId="079CEB2A">
          <v:shape id="_x0000_i197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452FB6">
              <w:rPr>
                <w:position w:val="-6"/>
              </w:rPr>
              <w:pict w14:anchorId="22A3DF71">
                <v:shape id="_x0000_i1978" type="#_x0000_t75" style="width:15.35pt;height:16pt">
                  <v:imagedata r:id="rId1547" o:title=""/>
                </v:shape>
              </w:pict>
            </w:r>
            <w:r>
              <w:t xml:space="preserve"> and </w:t>
            </w:r>
            <w:r w:rsidR="00452FB6">
              <w:rPr>
                <w:position w:val="-12"/>
              </w:rPr>
              <w:pict w14:anchorId="6AF71BAF">
                <v:shape id="_x0000_i1979" type="#_x0000_t75" style="width:16pt;height:19.3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452FB6">
              <w:rPr>
                <w:position w:val="-4"/>
              </w:rPr>
              <w:pict w14:anchorId="5C13A37A">
                <v:shape id="_x0000_i1980" type="#_x0000_t75" style="width:16pt;height:15.35pt">
                  <v:imagedata r:id="rId1549"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452FB6">
              <w:rPr>
                <w:position w:val="-12"/>
              </w:rPr>
              <w:pict w14:anchorId="7D425BA1">
                <v:shape id="_x0000_i1981" type="#_x0000_t75" style="width:17.35pt;height:19.3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452FB6">
              <w:rPr>
                <w:position w:val="-12"/>
              </w:rPr>
              <w:pict w14:anchorId="63EB9C7C">
                <v:shape id="_x0000_i1982" type="#_x0000_t75" style="width:17.35pt;height:19.3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452FB6">
              <w:rPr>
                <w:position w:val="-12"/>
              </w:rPr>
              <w:pict w14:anchorId="37B6D194">
                <v:shape id="_x0000_i1983" type="#_x0000_t75" style="width:17.35pt;height:19.3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452FB6">
        <w:rPr>
          <w:position w:val="-12"/>
        </w:rPr>
        <w:pict w14:anchorId="2C4156A4">
          <v:shape id="_x0000_i1984" type="#_x0000_t75" style="width:17.35pt;height:19.3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452FB6">
        <w:rPr>
          <w:position w:val="-4"/>
        </w:rPr>
        <w:pict w14:anchorId="378D5B59">
          <v:shape id="_x0000_i1985" type="#_x0000_t75" style="width:12pt;height:13.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452FB6">
        <w:rPr>
          <w:position w:val="-6"/>
        </w:rPr>
        <w:pict w14:anchorId="74804142">
          <v:shape id="_x0000_i198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452FB6">
        <w:rPr>
          <w:position w:val="-14"/>
        </w:rPr>
        <w:pict w14:anchorId="43A21368">
          <v:shape id="_x0000_i1987" type="#_x0000_t75" style="width:13.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752" w:name="_Toc407975050"/>
      <w:r>
        <w:lastRenderedPageBreak/>
        <w:t>Solvent Supply Materials</w:t>
      </w:r>
      <w:bookmarkEnd w:id="752"/>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452FB6">
        <w:rPr>
          <w:position w:val="-10"/>
        </w:rPr>
        <w:pict w14:anchorId="432C06E5">
          <v:shape id="_x0000_i198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452FB6">
        <w:rPr>
          <w:position w:val="-16"/>
        </w:rPr>
        <w:pict w14:anchorId="30B7B0CA">
          <v:shape id="_x0000_i1989" type="#_x0000_t75" style="width:85.35pt;height:22pt">
            <v:imagedata r:id="rId1558" o:title=""/>
          </v:shape>
        </w:pict>
      </w:r>
      <w:r>
        <w:t xml:space="preserve"> .</w:t>
      </w:r>
    </w:p>
    <w:p w14:paraId="794F9D24" w14:textId="43D5CE38" w:rsidR="007D189B" w:rsidRPr="00F25218" w:rsidRDefault="00452FB6" w:rsidP="007D189B">
      <w:r>
        <w:rPr>
          <w:position w:val="-10"/>
        </w:rPr>
        <w:pict w14:anchorId="14D2A8BC">
          <v:shape id="_x0000_i199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753" w:name="_Toc407975051"/>
      <w:r>
        <w:lastRenderedPageBreak/>
        <w:t>Starling Equation</w:t>
      </w:r>
      <w:bookmarkEnd w:id="753"/>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452FB6">
              <w:rPr>
                <w:position w:val="-14"/>
              </w:rPr>
              <w:pict w14:anchorId="2B777DB8">
                <v:shape id="_x0000_i1991" type="#_x0000_t75" style="width:14pt;height:19.3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452FB6">
              <w:rPr>
                <w:position w:val="-12"/>
              </w:rPr>
              <w:pict w14:anchorId="2A0D3587">
                <v:shape id="_x0000_i1992" type="#_x0000_t75" style="width:15.3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452FB6">
              <w:rPr>
                <w:position w:val="-12"/>
              </w:rPr>
              <w:pict w14:anchorId="60AA027C">
                <v:shape id="_x0000_i1993" type="#_x0000_t75" style="width:15.35pt;height:19.3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452FB6">
              <w:rPr>
                <w:position w:val="-12"/>
              </w:rPr>
              <w:pict w14:anchorId="4D9854AD">
                <v:shape id="_x0000_i1994" type="#_x0000_t75" style="width:15.35pt;height:19.3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452FB6">
        <w:rPr>
          <w:position w:val="-28"/>
        </w:rPr>
        <w:pict w14:anchorId="3AFDF2F1">
          <v:shape id="_x0000_i1995" type="#_x0000_t75" style="width:165.35pt;height:28pt">
            <v:imagedata r:id="rId1564" o:title=""/>
          </v:shape>
        </w:pict>
      </w:r>
      <w:r>
        <w:t xml:space="preserve"> ,</w:t>
      </w:r>
    </w:p>
    <w:p w14:paraId="603E5943" w14:textId="38922D7C" w:rsidR="007D189B" w:rsidRDefault="007D189B" w:rsidP="007D189B">
      <w:r>
        <w:t xml:space="preserve">where </w:t>
      </w:r>
      <w:r w:rsidR="00452FB6">
        <w:rPr>
          <w:position w:val="-10"/>
        </w:rPr>
        <w:pict w14:anchorId="1D4F3E1C">
          <v:shape id="_x0000_i199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754" w:name="_Toc407975052"/>
      <w:r>
        <w:lastRenderedPageBreak/>
        <w:t>Chemical Reactions</w:t>
      </w:r>
      <w:bookmarkEnd w:id="754"/>
    </w:p>
    <w:p w14:paraId="45114879" w14:textId="43162140" w:rsidR="00A61269" w:rsidRPr="00A61269" w:rsidRDefault="00A61269">
      <w:pPr>
        <w:pStyle w:val="Heading3"/>
      </w:pPr>
      <w:bookmarkStart w:id="755" w:name="_Toc407975053"/>
      <w:r>
        <w:t>Guidelines for Chemical Reaction Analyses</w:t>
      </w:r>
      <w:bookmarkEnd w:id="755"/>
    </w:p>
    <w:p w14:paraId="39E6B0DD" w14:textId="764D7C07" w:rsidR="008A3B5E" w:rsidRPr="00546A57" w:rsidRDefault="008A3B5E" w:rsidP="008A3B5E">
      <w:r>
        <w:t>Chemical reactions may be modeled within a multiphasic mixture.  The reaction may involve solutes (</w:t>
      </w:r>
      <w:r w:rsidR="00452FB6">
        <w:rPr>
          <w:position w:val="-6"/>
        </w:rPr>
        <w:pict w14:anchorId="7ED28819">
          <v:shape id="_x0000_i1997" type="#_x0000_t75" style="width:27.35pt;height:11.35pt">
            <v:imagedata r:id="rId1566" o:title=""/>
          </v:shape>
        </w:pict>
      </w:r>
      <w:r>
        <w:t>) and solid-bound molecules (</w:t>
      </w:r>
      <w:r w:rsidR="00452FB6">
        <w:rPr>
          <w:position w:val="-6"/>
        </w:rPr>
        <w:pict w14:anchorId="4C733AD9">
          <v:shape id="_x0000_i1998" type="#_x0000_t75" style="width:32pt;height:11.35pt">
            <v:imagedata r:id="rId1567" o:title=""/>
          </v:shape>
        </w:pict>
      </w:r>
      <w:r>
        <w:t>) that move with the solid matrix (</w:t>
      </w:r>
      <w:r w:rsidR="00452FB6">
        <w:rPr>
          <w:position w:val="-10"/>
        </w:rPr>
        <w:pict w14:anchorId="08EA0F60">
          <v:shape id="_x0000_i199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452FB6">
        <w:rPr>
          <w:position w:val="-28"/>
        </w:rPr>
        <w:pict w14:anchorId="6CF48314">
          <v:shape id="_x0000_i2000" type="#_x0000_t75" style="width:103.35pt;height:27.35pt">
            <v:imagedata r:id="rId1569" o:title=""/>
          </v:shape>
        </w:pict>
      </w:r>
      <w:r>
        <w:tab/>
        <w:t>(a)</w:t>
      </w:r>
    </w:p>
    <w:p w14:paraId="65067563" w14:textId="7C0A78D3" w:rsidR="008A3B5E" w:rsidRDefault="008A3B5E" w:rsidP="008A3B5E">
      <w:r w:rsidRPr="00546A57">
        <w:t xml:space="preserve">where </w:t>
      </w:r>
      <w:r w:rsidR="00452FB6">
        <w:rPr>
          <w:position w:val="-4"/>
        </w:rPr>
        <w:pict w14:anchorId="7510B58A">
          <v:shape id="_x0000_i2001" type="#_x0000_t75" style="width:16pt;height:15.35pt">
            <v:imagedata r:id="rId1570" o:title=""/>
          </v:shape>
        </w:pict>
      </w:r>
      <w:r w:rsidRPr="00546A57">
        <w:t xml:space="preserve"> is the chemical species representing</w:t>
      </w:r>
      <w:r>
        <w:t xml:space="preserve"> </w:t>
      </w:r>
      <w:r w:rsidRPr="00546A57">
        <w:t xml:space="preserve">constituent </w:t>
      </w:r>
      <w:r w:rsidR="00452FB6">
        <w:rPr>
          <w:position w:val="-6"/>
        </w:rPr>
        <w:pict w14:anchorId="628A5E92">
          <v:shape id="_x0000_i2002" type="#_x0000_t75" style="width:12pt;height:11.35pt">
            <v:imagedata r:id="rId1571" o:title=""/>
          </v:shape>
        </w:pict>
      </w:r>
      <w:r>
        <w:t xml:space="preserve"> in the mixture</w:t>
      </w:r>
      <w:r w:rsidRPr="00546A57">
        <w:t xml:space="preserve">; </w:t>
      </w:r>
      <w:r w:rsidR="00452FB6">
        <w:rPr>
          <w:position w:val="-12"/>
        </w:rPr>
        <w:pict w14:anchorId="3FCA6239">
          <v:shape id="_x0000_i2003" type="#_x0000_t75" style="width:15.35pt;height:19.35pt">
            <v:imagedata r:id="rId1572" o:title=""/>
          </v:shape>
        </w:pict>
      </w:r>
      <w:r w:rsidRPr="00546A57">
        <w:t xml:space="preserve"> and </w:t>
      </w:r>
      <w:r w:rsidR="00452FB6">
        <w:rPr>
          <w:position w:val="-12"/>
        </w:rPr>
        <w:pict w14:anchorId="6DF239C9">
          <v:shape id="_x0000_i2004" type="#_x0000_t75" style="width:15.35pt;height:19.3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452FB6">
        <w:rPr>
          <w:position w:val="-6"/>
        </w:rPr>
        <w:pict w14:anchorId="77DBAF0D">
          <v:shape id="_x0000_i2005" type="#_x0000_t75" style="width:14pt;height:16pt">
            <v:imagedata r:id="rId1574" o:title=""/>
          </v:shape>
        </w:pict>
      </w:r>
      <w:r>
        <w:t xml:space="preserve"> and molar supplies </w:t>
      </w:r>
      <w:r w:rsidR="00452FB6">
        <w:rPr>
          <w:position w:val="-6"/>
        </w:rPr>
        <w:pict w14:anchorId="1EC968A5">
          <v:shape id="_x0000_i200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452FB6">
        <w:rPr>
          <w:position w:val="-6"/>
        </w:rPr>
        <w:pict w14:anchorId="0588DD4B">
          <v:shape id="_x0000_i200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452FB6">
        <w:rPr>
          <w:position w:val="-10"/>
        </w:rPr>
        <w:pict w14:anchorId="3E487EEF">
          <v:shape id="_x0000_i2008" type="#_x0000_t75" style="width:12pt;height:19.35pt">
            <v:imagedata r:id="rId1577" o:title=""/>
          </v:shape>
        </w:pict>
      </w:r>
      <w:r w:rsidRPr="00546A57">
        <w:t xml:space="preserve"> according to </w:t>
      </w:r>
    </w:p>
    <w:p w14:paraId="36C92B36" w14:textId="45FC886D" w:rsidR="008A3B5E" w:rsidRDefault="008A3B5E" w:rsidP="008A3B5E">
      <w:pPr>
        <w:pStyle w:val="MTDisplayEquation"/>
      </w:pPr>
      <w:r>
        <w:tab/>
      </w:r>
      <w:r w:rsidR="00452FB6">
        <w:rPr>
          <w:position w:val="-10"/>
        </w:rPr>
        <w:pict w14:anchorId="3C736929">
          <v:shape id="_x0000_i2009" type="#_x0000_t75" style="width:50pt;height:19.35pt">
            <v:imagedata r:id="rId1578" o:title=""/>
          </v:shape>
        </w:pict>
      </w:r>
      <w:r>
        <w:tab/>
        <w:t>(b)</w:t>
      </w:r>
    </w:p>
    <w:p w14:paraId="5E8B801F" w14:textId="475154E8" w:rsidR="008A3B5E" w:rsidRPr="00546A57" w:rsidRDefault="008A3B5E" w:rsidP="008A3B5E">
      <w:r w:rsidRPr="00546A57">
        <w:t xml:space="preserve">where </w:t>
      </w:r>
      <w:r w:rsidR="00452FB6">
        <w:rPr>
          <w:position w:val="-6"/>
        </w:rPr>
        <w:pict w14:anchorId="7A730534">
          <v:shape id="_x0000_i2010" type="#_x0000_t75" style="width:15.35pt;height:16pt">
            <v:imagedata r:id="rId1579" o:title=""/>
          </v:shape>
        </w:pict>
      </w:r>
      <w:r w:rsidRPr="00546A57">
        <w:t xml:space="preserve"> represents the net stoichiometric coefficient</w:t>
      </w:r>
      <w:r>
        <w:t xml:space="preserve"> </w:t>
      </w:r>
      <w:r w:rsidRPr="00546A57">
        <w:t xml:space="preserve">for </w:t>
      </w:r>
      <w:r w:rsidR="00452FB6">
        <w:rPr>
          <w:position w:val="-4"/>
        </w:rPr>
        <w:pict w14:anchorId="2FA37F30">
          <v:shape id="_x0000_i2011" type="#_x0000_t75" style="width:16pt;height:15.35pt">
            <v:imagedata r:id="rId1580" o:title=""/>
          </v:shape>
        </w:pict>
      </w:r>
      <w:r w:rsidRPr="00546A57">
        <w:t xml:space="preserve">, </w:t>
      </w:r>
    </w:p>
    <w:p w14:paraId="28BF065F" w14:textId="2BBD93D5" w:rsidR="008A3B5E" w:rsidRDefault="008A3B5E" w:rsidP="008A3B5E">
      <w:pPr>
        <w:pStyle w:val="MTDisplayEquation"/>
      </w:pPr>
      <w:r>
        <w:tab/>
      </w:r>
      <w:r w:rsidR="00452FB6">
        <w:rPr>
          <w:position w:val="-12"/>
        </w:rPr>
        <w:pict w14:anchorId="7FB783D6">
          <v:shape id="_x0000_i2012" type="#_x0000_t75" style="width:66pt;height:19.35pt">
            <v:imagedata r:id="rId1581" o:title=""/>
          </v:shape>
        </w:pict>
      </w:r>
      <w:r>
        <w:tab/>
        <w:t>(c)</w:t>
      </w:r>
    </w:p>
    <w:p w14:paraId="43642D93" w14:textId="488723E8" w:rsidR="008A3B5E" w:rsidRPr="00546A57" w:rsidRDefault="008A3B5E" w:rsidP="008A3B5E">
      <w:r w:rsidRPr="00546A57">
        <w:t xml:space="preserve">Thus, formulating constitutive relations for </w:t>
      </w:r>
      <w:r w:rsidR="00452FB6">
        <w:rPr>
          <w:position w:val="-6"/>
        </w:rPr>
        <w:pict w14:anchorId="1D625847">
          <v:shape id="_x0000_i2013" type="#_x0000_t75" style="width:14pt;height:16pt">
            <v:imagedata r:id="rId1582" o:title=""/>
          </v:shape>
        </w:pict>
      </w:r>
      <w:r w:rsidRPr="00546A57">
        <w:t xml:space="preserve"> is</w:t>
      </w:r>
      <w:r>
        <w:t xml:space="preserve"> </w:t>
      </w:r>
      <w:r w:rsidRPr="00546A57">
        <w:t xml:space="preserve">equivalent to providing a single relation for </w:t>
      </w:r>
      <w:r w:rsidR="00452FB6">
        <w:rPr>
          <w:position w:val="-16"/>
        </w:rPr>
        <w:pict w14:anchorId="796602C0">
          <v:shape id="_x0000_i2014" type="#_x0000_t75" style="width:57.3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452FB6">
        <w:rPr>
          <w:position w:val="-28"/>
        </w:rPr>
        <w:pict w14:anchorId="6D80E420">
          <v:shape id="_x0000_i2015" type="#_x0000_t75" style="width:106pt;height:27.3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452FB6">
        <w:rPr>
          <w:position w:val="-10"/>
        </w:rPr>
        <w:pict w14:anchorId="0B3C9F51">
          <v:shape id="_x0000_i2016" type="#_x0000_t75" style="width:12pt;height:19.3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452FB6">
        <w:rPr>
          <w:position w:val="-12"/>
        </w:rPr>
        <w:pict w14:anchorId="2BDC0EBC">
          <v:shape id="_x0000_i2017" type="#_x0000_t75" style="width:112pt;height:19.3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452FB6">
        <w:rPr>
          <w:position w:val="-12"/>
        </w:rPr>
        <w:pict w14:anchorId="05D4C9B5">
          <v:shape id="_x0000_i2018" type="#_x0000_t75" style="width:45.35pt;height:19.35pt">
            <v:imagedata r:id="rId1587" o:title=""/>
          </v:shape>
        </w:pict>
      </w:r>
      <w:r>
        <w:t xml:space="preserve">, </w:t>
      </w:r>
      <w:r w:rsidR="00452FB6">
        <w:rPr>
          <w:position w:val="-12"/>
        </w:rPr>
        <w:pict w14:anchorId="56237BD5">
          <v:shape id="_x0000_i2019" type="#_x0000_t75" style="width:44pt;height:21.35pt">
            <v:imagedata r:id="rId1588" o:title=""/>
          </v:shape>
        </w:pict>
      </w:r>
      <w:r>
        <w:t xml:space="preserve">, </w:t>
      </w:r>
      <w:r w:rsidR="00452FB6">
        <w:rPr>
          <w:position w:val="-12"/>
        </w:rPr>
        <w:pict w14:anchorId="0857050B">
          <v:shape id="_x0000_i2020" type="#_x0000_t75" style="width:40pt;height:21.35pt">
            <v:imagedata r:id="rId1589" o:title=""/>
          </v:shape>
        </w:pict>
      </w:r>
      <w:r>
        <w:t xml:space="preserve">, and those of the products are </w:t>
      </w:r>
      <w:r w:rsidR="00452FB6">
        <w:rPr>
          <w:position w:val="-12"/>
        </w:rPr>
        <w:pict w14:anchorId="6FEEBA34">
          <v:shape id="_x0000_i2021" type="#_x0000_t75" style="width:47.35pt;height:19.35pt">
            <v:imagedata r:id="rId1590" o:title=""/>
          </v:shape>
        </w:pict>
      </w:r>
      <w:r>
        <w:t xml:space="preserve">, </w:t>
      </w:r>
      <w:r w:rsidR="00452FB6">
        <w:rPr>
          <w:position w:val="-12"/>
        </w:rPr>
        <w:pict w14:anchorId="52789C5B">
          <v:shape id="_x0000_i2022" type="#_x0000_t75" style="width:42pt;height:21.35pt">
            <v:imagedata r:id="rId1591" o:title=""/>
          </v:shape>
        </w:pict>
      </w:r>
      <w:r>
        <w:t xml:space="preserve">, </w:t>
      </w:r>
      <w:r w:rsidR="00452FB6">
        <w:rPr>
          <w:position w:val="-12"/>
        </w:rPr>
        <w:pict w14:anchorId="683A1973">
          <v:shape id="_x0000_i2023" type="#_x0000_t75" style="width:40pt;height:21.3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452FB6">
        <w:rPr>
          <w:position w:val="-10"/>
        </w:rPr>
        <w:pict w14:anchorId="345FB20C">
          <v:shape id="_x0000_i2024" type="#_x0000_t75" style="width:12pt;height:19.3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452FB6">
        <w:rPr>
          <w:position w:val="-24"/>
        </w:rPr>
        <w:pict w14:anchorId="4D9813BC">
          <v:shape id="_x0000_i2025" type="#_x0000_t75" style="width:202pt;height:39.3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452FB6">
        <w:rPr>
          <w:position w:val="-16"/>
        </w:rPr>
        <w:pict w14:anchorId="5DEB3021">
          <v:shape id="_x0000_i2026" type="#_x0000_t75" style="width:129.35pt;height:22pt">
            <v:imagedata r:id="rId1595" o:title=""/>
          </v:shape>
        </w:pict>
      </w:r>
      <w:r>
        <w:tab/>
        <w:t>(g)</w:t>
      </w:r>
    </w:p>
    <w:p w14:paraId="14725224" w14:textId="0EB559E3" w:rsidR="008A3B5E" w:rsidRDefault="008A3B5E" w:rsidP="008A3B5E">
      <w:r w:rsidRPr="004C3F91">
        <w:lastRenderedPageBreak/>
        <w:t xml:space="preserve">where </w:t>
      </w:r>
      <w:r w:rsidR="00452FB6">
        <w:rPr>
          <w:position w:val="-28"/>
        </w:rPr>
        <w:pict w14:anchorId="32B3FC79">
          <v:shape id="_x0000_i2027" type="#_x0000_t75" style="width:64pt;height:28pt">
            <v:imagedata r:id="rId1596" o:title=""/>
          </v:shape>
        </w:pict>
      </w:r>
      <w:r>
        <w:t xml:space="preserve"> </w:t>
      </w:r>
      <w:r w:rsidRPr="004C3F91">
        <w:t xml:space="preserve">and </w:t>
      </w:r>
      <w:r w:rsidR="00452FB6">
        <w:rPr>
          <w:position w:val="-12"/>
        </w:rPr>
        <w:pict w14:anchorId="02B4B8A0">
          <v:shape id="_x0000_i2028" type="#_x0000_t75" style="width:70pt;height:19.35pt">
            <v:imagedata r:id="rId1597" o:title=""/>
          </v:shape>
        </w:pict>
      </w:r>
      <w:r w:rsidRPr="004C3F91">
        <w:t xml:space="preserve"> is the molar</w:t>
      </w:r>
      <w:r>
        <w:t xml:space="preserve"> </w:t>
      </w:r>
      <w:r w:rsidRPr="004C3F91">
        <w:t xml:space="preserve">volume of </w:t>
      </w:r>
      <w:r w:rsidR="00452FB6">
        <w:rPr>
          <w:position w:val="-6"/>
        </w:rPr>
        <w:pict w14:anchorId="690E70DF">
          <v:shape id="_x0000_i2029" type="#_x0000_t75" style="width:12pt;height:11.35pt">
            <v:imagedata r:id="rId1598" o:title=""/>
          </v:shape>
        </w:pict>
      </w:r>
      <w:r>
        <w:t>, and the mass balance for solid-bound constituents,</w:t>
      </w:r>
    </w:p>
    <w:p w14:paraId="00C5E5DB" w14:textId="52A050AC" w:rsidR="008A3B5E" w:rsidRDefault="008A3B5E" w:rsidP="008A3B5E">
      <w:pPr>
        <w:pStyle w:val="MTDisplayEquation"/>
      </w:pPr>
      <w:r>
        <w:tab/>
      </w:r>
      <w:r w:rsidR="00452FB6">
        <w:rPr>
          <w:position w:val="-12"/>
        </w:rPr>
        <w:pict w14:anchorId="6C2480FA">
          <v:shape id="_x0000_i2030" type="#_x0000_t75" style="width:82pt;height:19.35pt">
            <v:imagedata r:id="rId1599" o:title=""/>
          </v:shape>
        </w:pict>
      </w:r>
      <w:r>
        <w:tab/>
        <w:t>(h)</w:t>
      </w:r>
    </w:p>
    <w:p w14:paraId="430FAD91" w14:textId="5B4AB87A" w:rsidR="008A3B5E" w:rsidRDefault="008A3B5E" w:rsidP="008A3B5E">
      <w:r>
        <w:t xml:space="preserve">where </w:t>
      </w:r>
      <w:r w:rsidR="00452FB6">
        <w:rPr>
          <w:position w:val="-12"/>
        </w:rPr>
        <w:pict w14:anchorId="626F9BB2">
          <v:shape id="_x0000_i2031" type="#_x0000_t75" style="width:17.35pt;height:19.35pt">
            <v:imagedata r:id="rId1600" o:title=""/>
          </v:shape>
        </w:pict>
      </w:r>
      <w:r>
        <w:t xml:space="preserve"> is the referential apparent mass density (mass of </w:t>
      </w:r>
      <w:r w:rsidR="00452FB6">
        <w:rPr>
          <w:position w:val="-6"/>
        </w:rPr>
        <w:pict w14:anchorId="7C085DC7">
          <v:shape id="_x0000_i2032" type="#_x0000_t75" style="width:12pt;height:11.35pt">
            <v:imagedata r:id="rId1601" o:title=""/>
          </v:shape>
        </w:pict>
      </w:r>
      <w:r>
        <w:t xml:space="preserve"> per mixture volume in the reference configuration), and </w:t>
      </w:r>
      <w:r w:rsidR="00452FB6">
        <w:rPr>
          <w:position w:val="-12"/>
        </w:rPr>
        <w:pict w14:anchorId="5370A0CD">
          <v:shape id="_x0000_i2033" type="#_x0000_t75" style="width:17.35pt;height:19.35pt">
            <v:imagedata r:id="rId1602" o:title=""/>
          </v:shape>
        </w:pict>
      </w:r>
      <w:r>
        <w:t xml:space="preserve"> is the referential apparent mass supply of solid constituent </w:t>
      </w:r>
      <w:r w:rsidR="00452FB6">
        <w:rPr>
          <w:position w:val="-6"/>
        </w:rPr>
        <w:pict w14:anchorId="7BE7F9A4">
          <v:shape id="_x0000_i2034" type="#_x0000_t75" style="width:12pt;height:11.35pt">
            <v:imagedata r:id="rId1603" o:title=""/>
          </v:shape>
        </w:pict>
      </w:r>
      <w:r>
        <w:t>, related to molar concentrations and supplies via</w:t>
      </w:r>
    </w:p>
    <w:p w14:paraId="4B82778E" w14:textId="0BD693C4" w:rsidR="008A3B5E" w:rsidRDefault="008A3B5E" w:rsidP="008A3B5E">
      <w:pPr>
        <w:pStyle w:val="MTDisplayEquation"/>
      </w:pPr>
      <w:r>
        <w:tab/>
      </w:r>
      <w:r w:rsidR="00452FB6">
        <w:rPr>
          <w:position w:val="-38"/>
        </w:rPr>
        <w:pict w14:anchorId="58DBA377">
          <v:shape id="_x0000_i203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452FB6">
        <w:rPr>
          <w:position w:val="-12"/>
        </w:rPr>
        <w:pict w14:anchorId="6C908C91">
          <v:shape id="_x0000_i2036" type="#_x0000_t75" style="width:17.35pt;height:19.35pt">
            <v:imagedata r:id="rId1605" o:title=""/>
          </v:shape>
        </w:pict>
      </w:r>
      <w:r>
        <w:t xml:space="preserve"> and (i) is used to evaluate </w:t>
      </w:r>
      <w:r w:rsidR="00452FB6">
        <w:rPr>
          <w:position w:val="-6"/>
        </w:rPr>
        <w:pict w14:anchorId="487D98DF">
          <v:shape id="_x0000_i2037" type="#_x0000_t75" style="width:14pt;height:16pt">
            <v:imagedata r:id="rId1606" o:title=""/>
          </v:shape>
        </w:pict>
      </w:r>
      <w:r>
        <w:t xml:space="preserve"> when needed for the calculation of </w:t>
      </w:r>
      <w:r w:rsidR="00452FB6">
        <w:rPr>
          <w:position w:val="-10"/>
        </w:rPr>
        <w:pict w14:anchorId="686FA9B7">
          <v:shape id="_x0000_i2038" type="#_x0000_t75" style="width:12pt;height:19.35pt">
            <v:imagedata r:id="rId1607" o:title=""/>
          </v:shape>
        </w:pict>
      </w:r>
      <w:r>
        <w:t xml:space="preserve">.  If a solid-bound molecule is involved in a chemical reaction, equation (h) is integrated to produce an updated value of </w:t>
      </w:r>
      <w:r w:rsidR="00452FB6">
        <w:rPr>
          <w:position w:val="-12"/>
        </w:rPr>
        <w:pict w14:anchorId="358132DB">
          <v:shape id="_x0000_i2039" type="#_x0000_t75" style="width:17.35pt;height:19.35pt">
            <v:imagedata r:id="rId1608" o:title=""/>
          </v:shape>
        </w:pict>
      </w:r>
      <w:r>
        <w:t xml:space="preserve">, using </w:t>
      </w:r>
      <w:r w:rsidR="00452FB6">
        <w:rPr>
          <w:position w:val="-16"/>
        </w:rPr>
        <w:pict w14:anchorId="6F726CC1">
          <v:shape id="_x0000_i2040" type="#_x0000_t75" style="width:109.3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452FB6">
        <w:rPr>
          <w:position w:val="-12"/>
        </w:rPr>
        <w:pict w14:anchorId="6D95A03D">
          <v:shape id="_x0000_i2041" type="#_x0000_t75" style="width:15.35pt;height:19.3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452FB6">
        <w:rPr>
          <w:position w:val="-30"/>
        </w:rPr>
        <w:pict w14:anchorId="5D1BEA5D">
          <v:shape id="_x0000_i2042" type="#_x0000_t75" style="width:81.35pt;height:36pt">
            <v:imagedata r:id="rId1611" o:title=""/>
          </v:shape>
        </w:pict>
      </w:r>
      <w:r>
        <w:t xml:space="preserve"> </w:t>
      </w:r>
      <w:r>
        <w:tab/>
        <w:t>(j)</w:t>
      </w:r>
    </w:p>
    <w:p w14:paraId="5CEAE4FF" w14:textId="0E3EFB6C" w:rsidR="008A3B5E" w:rsidRDefault="008A3B5E" w:rsidP="008A3B5E">
      <w:r>
        <w:t xml:space="preserve">where </w:t>
      </w:r>
      <w:r w:rsidR="00452FB6">
        <w:rPr>
          <w:position w:val="-12"/>
        </w:rPr>
        <w:pict w14:anchorId="27A77364">
          <v:shape id="_x0000_i2043" type="#_x0000_t75" style="width:15.35pt;height:19.3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452FB6">
        <w:rPr>
          <w:position w:val="-12"/>
        </w:rPr>
        <w:pict w14:anchorId="0479872C">
          <v:shape id="_x0000_i2044" type="#_x0000_t75" style="width:15.35pt;height:19.3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452FB6">
        <w:rPr>
          <w:position w:val="-12"/>
        </w:rPr>
        <w:pict w14:anchorId="4C86753C">
          <v:shape id="_x0000_i2045" type="#_x0000_t75" style="width:53.35pt;height:19.35pt">
            <v:imagedata r:id="rId1614" o:title=""/>
          </v:shape>
        </w:pict>
      </w:r>
      <w:r>
        <w:t xml:space="preserve">.  Therefore, since </w:t>
      </w:r>
      <w:r w:rsidR="00452FB6">
        <w:rPr>
          <w:position w:val="-10"/>
        </w:rPr>
        <w:pict w14:anchorId="63FA7D3D">
          <v:shape id="_x0000_i2046" type="#_x0000_t75" style="width:49.35pt;height:18pt">
            <v:imagedata r:id="rId1615" o:title=""/>
          </v:shape>
        </w:pict>
      </w:r>
      <w:r>
        <w:t xml:space="preserve"> by definition, it follows that </w:t>
      </w:r>
      <w:r w:rsidR="00452FB6">
        <w:rPr>
          <w:position w:val="-12"/>
        </w:rPr>
        <w:pict w14:anchorId="79C33099">
          <v:shape id="_x0000_i2047" type="#_x0000_t75" style="width:53.35pt;height:19.3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452FB6">
        <w:rPr>
          <w:position w:val="-30"/>
        </w:rPr>
        <w:pict w14:anchorId="651A6C36">
          <v:shape id="_x0000_i2048" type="#_x0000_t75" style="width:126pt;height:36pt">
            <v:imagedata r:id="rId1617" o:title=""/>
          </v:shape>
        </w:pict>
      </w:r>
      <w:r>
        <w:tab/>
        <w:t>(k)</w:t>
      </w:r>
    </w:p>
    <w:p w14:paraId="14E9CC3F" w14:textId="214019F4" w:rsidR="008A3B5E" w:rsidRDefault="008A3B5E" w:rsidP="008A3B5E">
      <w:r>
        <w:t xml:space="preserve">where </w:t>
      </w:r>
      <w:r w:rsidR="00452FB6">
        <w:rPr>
          <w:position w:val="-12"/>
        </w:rPr>
        <w:pict w14:anchorId="18EBFEB3">
          <v:shape id="_x0000_i2049" type="#_x0000_t75" style="width:15.35pt;height:19.3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452FB6">
        <w:rPr>
          <w:position w:val="-12"/>
        </w:rPr>
        <w:pict w14:anchorId="36730578">
          <v:shape id="_x0000_i2050" type="#_x0000_t75" style="width:15.35pt;height:19.3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452FB6">
        <w:rPr>
          <w:position w:val="-28"/>
        </w:rPr>
        <w:pict w14:anchorId="6BFFB494">
          <v:shape id="_x0000_i2051" type="#_x0000_t75" style="width:69.35pt;height:27.35pt">
            <v:imagedata r:id="rId1620" o:title=""/>
          </v:shape>
        </w:pict>
      </w:r>
      <w:r>
        <w:tab/>
        <w:t>(l)</w:t>
      </w:r>
    </w:p>
    <w:p w14:paraId="22F98FFC" w14:textId="6607937A" w:rsidR="000D2EC3" w:rsidRDefault="008A3B5E" w:rsidP="008A3B5E">
      <w:r>
        <w:t xml:space="preserve">where </w:t>
      </w:r>
      <w:r w:rsidR="00452FB6">
        <w:rPr>
          <w:position w:val="-4"/>
        </w:rPr>
        <w:pict w14:anchorId="410245B2">
          <v:shape id="_x0000_i2052" type="#_x0000_t75" style="width:21.35pt;height:15.35pt">
            <v:imagedata r:id="rId1621" o:title=""/>
          </v:shape>
        </w:pict>
      </w:r>
      <w:r>
        <w:t xml:space="preserve"> is the molar mass of </w:t>
      </w:r>
      <w:r w:rsidR="00452FB6">
        <w:rPr>
          <w:position w:val="-6"/>
        </w:rPr>
        <w:pict w14:anchorId="71D31612">
          <v:shape id="_x0000_i2053" type="#_x0000_t75" style="width:12pt;height:11.3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452FB6">
        <w:rPr>
          <w:position w:val="-6"/>
        </w:rPr>
        <w:pict w14:anchorId="24C053BE">
          <v:shape id="_x0000_i2054" type="#_x0000_t75" style="width:15.35pt;height:16pt">
            <v:imagedata r:id="rId1623" o:title=""/>
          </v:shape>
        </w:pict>
      </w:r>
      <w:r w:rsidR="000D2EC3">
        <w:t xml:space="preserve"> and </w:t>
      </w:r>
      <w:r w:rsidR="00452FB6">
        <w:rPr>
          <w:position w:val="-4"/>
        </w:rPr>
        <w:pict w14:anchorId="4D01E430">
          <v:shape id="_x0000_i2055" type="#_x0000_t75" style="width:21.35pt;height:15.3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452FB6">
        <w:rPr>
          <w:position w:val="-10"/>
        </w:rPr>
        <w:pict w14:anchorId="2B963AF0">
          <v:shape id="_x0000_i2056" type="#_x0000_t75" style="width:307.3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452FB6">
        <w:rPr>
          <w:position w:val="-12"/>
        </w:rPr>
        <w:pict w14:anchorId="43E8644C">
          <v:shape id="_x0000_i2057" type="#_x0000_t75" style="width:15.35pt;height:19.3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452FB6">
        <w:rPr>
          <w:position w:val="-6"/>
        </w:rPr>
        <w:pict w14:anchorId="7F06DCEC">
          <v:shape id="_x0000_i2058" type="#_x0000_t75" style="width:12pt;height:17.3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452FB6">
        <w:rPr>
          <w:position w:val="-6"/>
        </w:rPr>
        <w:pict w14:anchorId="6D850EC9">
          <v:shape id="_x0000_i2059" type="#_x0000_t75" style="width:12pt;height:17.35pt">
            <v:imagedata r:id="rId1628" o:title=""/>
          </v:shape>
        </w:pict>
      </w:r>
      <w:r w:rsidR="004C25E6">
        <w:t xml:space="preserve"> calculated in the code.</w:t>
      </w:r>
      <w:r w:rsidR="000C3BCA">
        <w:t xml:space="preserve">  In particular, if the precise molar volumes of all the species in a reaction are not known, assuming that </w:t>
      </w:r>
      <w:r w:rsidR="00452FB6">
        <w:rPr>
          <w:position w:val="-6"/>
        </w:rPr>
        <w:pict w14:anchorId="328D1827">
          <v:shape id="_x0000_i2060" type="#_x0000_t75" style="width:30pt;height:17.3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452FB6">
        <w:rPr>
          <w:position w:val="-12"/>
        </w:rPr>
        <w:pict w14:anchorId="25BD4886">
          <v:shape id="_x0000_i2061" type="#_x0000_t75" style="width:17.35pt;height:19.3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452FB6">
        <w:rPr>
          <w:position w:val="-28"/>
        </w:rPr>
        <w:pict w14:anchorId="2552C2CF">
          <v:shape id="_x0000_i2062" type="#_x0000_t75" style="width:60pt;height:27.3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452FB6">
        <w:rPr>
          <w:position w:val="-16"/>
        </w:rPr>
        <w:pict w14:anchorId="47D8E9F2">
          <v:shape id="_x0000_i2063" type="#_x0000_t75" style="width:57.3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756" w:name="_Toc407975054"/>
      <w:r>
        <w:t>General Specification for Chemical Reactions</w:t>
      </w:r>
      <w:bookmarkEnd w:id="756"/>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452FB6">
        <w:rPr>
          <w:position w:val="-10"/>
        </w:rPr>
        <w:pict w14:anchorId="13C84092">
          <v:shape id="_x0000_i2064" type="#_x0000_t75" style="width:12pt;height:19.3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452FB6">
        <w:rPr>
          <w:position w:val="-12"/>
        </w:rPr>
        <w:pict w14:anchorId="7CB33609">
          <v:shape id="_x0000_i2065" type="#_x0000_t75" style="width:15.35pt;height:19.35pt">
            <v:imagedata r:id="rId1634" o:title=""/>
          </v:shape>
        </w:pict>
      </w:r>
      <w:r>
        <w:t xml:space="preserve"> of the reactants and </w:t>
      </w:r>
      <w:r w:rsidR="00452FB6">
        <w:rPr>
          <w:position w:val="-12"/>
        </w:rPr>
        <w:pict w14:anchorId="682060A5">
          <v:shape id="_x0000_i2066" type="#_x0000_t75" style="width:15.35pt;height:19.35pt">
            <v:imagedata r:id="rId1635" o:title=""/>
          </v:shape>
        </w:pict>
      </w:r>
      <w:r>
        <w:t xml:space="preserve"> for the products must be specified in every reaction.  </w:t>
      </w:r>
      <w:r w:rsidR="00D53458">
        <w:t xml:space="preserve">Optionally, the net reaction molar volume </w:t>
      </w:r>
      <w:r w:rsidR="00452FB6">
        <w:rPr>
          <w:position w:val="-6"/>
        </w:rPr>
        <w:pict w14:anchorId="3999BCF7">
          <v:shape id="_x0000_i2067" type="#_x0000_t75" style="width:12pt;height:17.3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452FB6">
              <w:rPr>
                <w:position w:val="-12"/>
              </w:rPr>
              <w:pict w14:anchorId="36CE86AC">
                <v:shape id="_x0000_i2068" type="#_x0000_t75" style="width:15.35pt;height:19.3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452FB6">
              <w:rPr>
                <w:position w:val="-12"/>
              </w:rPr>
              <w:pict w14:anchorId="65689A8A">
                <v:shape id="_x0000_i2069" type="#_x0000_t75" style="width:15.35pt;height:19.3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452FB6">
              <w:rPr>
                <w:position w:val="-6"/>
              </w:rPr>
              <w:pict w14:anchorId="0904553B">
                <v:shape id="_x0000_i2070" type="#_x0000_t75" style="width:12pt;height:17.3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757" w:name="_Toc407975055"/>
      <w:r>
        <w:t>Chemical Reaction Materials</w:t>
      </w:r>
      <w:bookmarkEnd w:id="757"/>
    </w:p>
    <w:p w14:paraId="5FCB1FE4" w14:textId="77777777" w:rsidR="007B076C" w:rsidRPr="007B076C" w:rsidRDefault="007B076C"/>
    <w:p w14:paraId="29F01F67" w14:textId="7BF16C69" w:rsidR="00541FBD" w:rsidRDefault="00541FBD" w:rsidP="0016320C">
      <w:pPr>
        <w:pStyle w:val="Heading4"/>
      </w:pPr>
      <w:bookmarkStart w:id="758" w:name="_Toc407975056"/>
      <w:r>
        <w:t>Law of Mass Action for Forward Reactions</w:t>
      </w:r>
      <w:bookmarkEnd w:id="758"/>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452FB6">
              <w:rPr>
                <w:position w:val="-6"/>
              </w:rPr>
              <w:pict w14:anchorId="385F3C20">
                <v:shape id="_x0000_i207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452FB6">
        <w:rPr>
          <w:position w:val="-28"/>
        </w:rPr>
        <w:pict w14:anchorId="303BA14D">
          <v:shape id="_x0000_i2072" type="#_x0000_t75" style="width:77.35pt;height:32pt">
            <v:imagedata r:id="rId1641"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452FB6">
        <w:rPr>
          <w:position w:val="-10"/>
        </w:rPr>
        <w:pict w14:anchorId="27FF6030">
          <v:shape id="_x0000_i2073" type="#_x0000_t75" style="width:12pt;height:19.3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452FB6">
        <w:rPr>
          <w:position w:val="-6"/>
        </w:rPr>
        <w:pict w14:anchorId="2D6CF2EE">
          <v:shape id="_x0000_i207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452FB6">
        <w:rPr>
          <w:position w:val="-6"/>
        </w:rPr>
        <w:pict w14:anchorId="3576E44D">
          <v:shape id="_x0000_i207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759" w:name="_Toc407975057"/>
      <w:r>
        <w:t>Law of Mass Action for Reversible Reactions</w:t>
      </w:r>
      <w:bookmarkEnd w:id="75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452FB6">
              <w:rPr>
                <w:position w:val="-12"/>
              </w:rPr>
              <w:pict w14:anchorId="5B9E74BC">
                <v:shape id="_x0000_i2076" type="#_x0000_t75" style="width:15.3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452FB6">
              <w:rPr>
                <w:position w:val="-12"/>
              </w:rPr>
              <w:pict w14:anchorId="66FE496C">
                <v:shape id="_x0000_i207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452FB6">
        <w:rPr>
          <w:position w:val="-12"/>
        </w:rPr>
        <w:pict w14:anchorId="171D8589">
          <v:shape id="_x0000_i2078" type="#_x0000_t75" style="width:59.3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452FB6">
        <w:rPr>
          <w:position w:val="-60"/>
        </w:rPr>
        <w:pict w14:anchorId="15491670">
          <v:shape id="_x0000_i2079" type="#_x0000_t75" style="width:88pt;height:66pt">
            <v:imagedata r:id="rId1648"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452FB6">
        <w:rPr>
          <w:position w:val="-12"/>
        </w:rPr>
        <w:pict w14:anchorId="0C45BC66">
          <v:shape id="_x0000_i2080" type="#_x0000_t75" style="width:16pt;height:20pt">
            <v:imagedata r:id="rId1649" o:title=""/>
          </v:shape>
        </w:pict>
      </w:r>
      <w:r w:rsidR="00363CC1">
        <w:t xml:space="preserve"> and </w:t>
      </w:r>
      <w:r w:rsidR="00452FB6">
        <w:rPr>
          <w:position w:val="-12"/>
        </w:rPr>
        <w:pict w14:anchorId="50B2DE54">
          <v:shape id="_x0000_i2081" type="#_x0000_t75" style="width:15.3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452FB6">
        <w:rPr>
          <w:position w:val="-6"/>
        </w:rPr>
        <w:pict w14:anchorId="5FD43B47">
          <v:shape id="_x0000_i208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452FB6">
        <w:rPr>
          <w:position w:val="-12"/>
        </w:rPr>
        <w:pict w14:anchorId="6897B9F2">
          <v:shape id="_x0000_i2083" type="#_x0000_t75" style="width:109.35pt;height:19.3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760" w:name="_Toc407975058"/>
      <w:r>
        <w:t>Michaelis-Menten Reaction</w:t>
      </w:r>
      <w:bookmarkEnd w:id="760"/>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452FB6">
              <w:rPr>
                <w:position w:val="-12"/>
              </w:rPr>
              <w:pict w14:anchorId="709FB208">
                <v:shape id="_x0000_i208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452FB6">
              <w:rPr>
                <w:position w:val="-12"/>
              </w:rPr>
              <w:pict w14:anchorId="2564C62D">
                <v:shape id="_x0000_i208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452FB6">
        <w:rPr>
          <w:position w:val="-4"/>
        </w:rPr>
        <w:pict w14:anchorId="27917B8E">
          <v:shape id="_x0000_i2086" type="#_x0000_t75" style="width:14pt;height:15.35pt">
            <v:imagedata r:id="rId1655" o:title=""/>
          </v:shape>
        </w:pict>
      </w:r>
      <w:r>
        <w:t xml:space="preserve"> triggers the conversion of the substrate </w:t>
      </w:r>
      <w:r w:rsidR="00452FB6">
        <w:rPr>
          <w:position w:val="-4"/>
        </w:rPr>
        <w:pict w14:anchorId="001D8F64">
          <v:shape id="_x0000_i2087" type="#_x0000_t75" style="width:14pt;height:15.35pt">
            <v:imagedata r:id="rId1656" o:title=""/>
          </v:shape>
        </w:pict>
      </w:r>
      <w:r>
        <w:t xml:space="preserve"> into the product </w:t>
      </w:r>
      <w:r w:rsidR="00452FB6">
        <w:rPr>
          <w:position w:val="-4"/>
        </w:rPr>
        <w:pict w14:anchorId="41AE69D8">
          <v:shape id="_x0000_i2088" type="#_x0000_t75" style="width:16pt;height:15.35pt">
            <v:imagedata r:id="rId1657" o:title=""/>
          </v:shape>
        </w:pict>
      </w:r>
      <w:r>
        <w:t>.  The product molar supply is given by</w:t>
      </w:r>
    </w:p>
    <w:p w14:paraId="784BC3EF" w14:textId="7494F4E9" w:rsidR="00BA44FB" w:rsidRPr="00BA44FB" w:rsidRDefault="00BA44FB" w:rsidP="00BA44FB">
      <w:pPr>
        <w:pStyle w:val="MTDisplayEquation"/>
      </w:pPr>
      <w:r>
        <w:tab/>
      </w:r>
      <w:r w:rsidR="00452FB6">
        <w:rPr>
          <w:position w:val="-50"/>
        </w:rPr>
        <w:pict w14:anchorId="2141FFE0">
          <v:shape id="_x0000_i2089" type="#_x0000_t75" style="width:114.6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452FB6">
        <w:rPr>
          <w:position w:val="-6"/>
        </w:rPr>
        <w:pict w14:anchorId="3811673F">
          <v:shape id="_x0000_i2090" type="#_x0000_t75" style="width:13.35pt;height:16pt">
            <v:imagedata r:id="rId1659" o:title=""/>
          </v:shape>
        </w:pict>
      </w:r>
      <w:r>
        <w:t xml:space="preserve"> is the </w:t>
      </w:r>
      <w:r w:rsidR="008A0DA9">
        <w:t xml:space="preserve">substrate concentration.  </w:t>
      </w:r>
      <w:r w:rsidR="00640EBF">
        <w:t xml:space="preserve">The default value of </w:t>
      </w:r>
      <w:r w:rsidR="00452FB6">
        <w:rPr>
          <w:position w:val="-12"/>
        </w:rPr>
        <w:pict w14:anchorId="1F6AFFB1">
          <v:shape id="_x0000_i209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452FB6">
        <w:rPr>
          <w:position w:val="-8"/>
        </w:rPr>
        <w:pict w14:anchorId="18FC56A7">
          <v:shape id="_x0000_i2092" type="#_x0000_t75" style="width:124pt;height:17.3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452FB6">
        <w:rPr>
          <w:position w:val="-6"/>
        </w:rPr>
        <w:pict w14:anchorId="5DEABE84">
          <v:shape id="_x0000_i2093" type="#_x0000_t75" style="width:45.3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452FB6">
        <w:rPr>
          <w:position w:val="-12"/>
        </w:rPr>
        <w:pict w14:anchorId="0300329E">
          <v:shape id="_x0000_i2094" type="#_x0000_t75" style="width:56pt;height:19.35pt">
            <v:imagedata r:id="rId1663" o:title=""/>
          </v:shape>
        </w:pict>
      </w:r>
      <w:r w:rsidR="00901BF1">
        <w:t xml:space="preserve">, so that </w:t>
      </w:r>
      <w:r w:rsidR="00452FB6">
        <w:rPr>
          <w:position w:val="-10"/>
        </w:rPr>
        <w:pict w14:anchorId="3C3B9F63">
          <v:shape id="_x0000_i2095" type="#_x0000_t75" style="width:35.35pt;height:19.35pt">
            <v:imagedata r:id="rId1664"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452FB6">
        <w:rPr>
          <w:position w:val="-12"/>
        </w:rPr>
        <w:pict w14:anchorId="690FE7F9">
          <v:shape id="_x0000_i209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761" w:name="_Ref366858813"/>
      <w:bookmarkStart w:id="762" w:name="_Toc407975059"/>
      <w:r>
        <w:t>Specific Reaction Rate Materials</w:t>
      </w:r>
      <w:bookmarkEnd w:id="761"/>
      <w:bookmarkEnd w:id="762"/>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763" w:name="_Toc407975060"/>
      <w:r>
        <w:t>Constant Reaction Rate</w:t>
      </w:r>
      <w:bookmarkEnd w:id="763"/>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452FB6">
              <w:rPr>
                <w:position w:val="-6"/>
              </w:rPr>
              <w:pict w14:anchorId="2391F157">
                <v:shape id="_x0000_i209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764" w:name="_Toc407975061"/>
      <w:r>
        <w:t>Huiskes Reaction Rate</w:t>
      </w:r>
      <w:bookmarkEnd w:id="764"/>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452FB6">
              <w:rPr>
                <w:position w:val="-4"/>
              </w:rPr>
              <w:pict w14:anchorId="52FDE462">
                <v:shape id="_x0000_i2098" type="#_x0000_t75" style="width:12pt;height:13.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452FB6">
              <w:rPr>
                <w:position w:val="-12"/>
              </w:rPr>
              <w:pict w14:anchorId="0B41DF8B">
                <v:shape id="_x0000_i2099" type="#_x0000_t75" style="width:15.3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452FB6">
        <w:rPr>
          <w:position w:val="-32"/>
        </w:rPr>
        <w:pict w14:anchorId="0A6EA6F7">
          <v:shape id="_x0000_i2100" type="#_x0000_t75" style="width:107.35pt;height:38pt">
            <v:imagedata r:id="rId1669" o:title=""/>
          </v:shape>
        </w:pict>
      </w:r>
      <w:r>
        <w:t xml:space="preserve"> ,</w:t>
      </w:r>
    </w:p>
    <w:p w14:paraId="28DA0E17" w14:textId="024AD8EF" w:rsidR="001362F8" w:rsidRDefault="001362F8" w:rsidP="00901BF1">
      <w:pPr>
        <w:pStyle w:val="MTDisplayEquation"/>
      </w:pPr>
      <w:r>
        <w:t xml:space="preserve">where </w:t>
      </w:r>
      <w:r w:rsidR="00452FB6">
        <w:rPr>
          <w:position w:val="-12"/>
        </w:rPr>
        <w:pict w14:anchorId="35A2034C">
          <v:shape id="_x0000_i2101" type="#_x0000_t75" style="width:18pt;height:18pt">
            <v:imagedata r:id="rId1670" o:title=""/>
          </v:shape>
        </w:pict>
      </w:r>
      <w:r>
        <w:t xml:space="preserve"> is the strain energy density of the solid (strain energy in current configuration per mixture volume in the reference configuration) and </w:t>
      </w:r>
      <w:r w:rsidR="00452FB6">
        <w:rPr>
          <w:position w:val="-16"/>
        </w:rPr>
        <w:pict w14:anchorId="1C76E9B2">
          <v:shape id="_x0000_i2102" type="#_x0000_t75" style="width:63.35pt;height:21.35pt">
            <v:imagedata r:id="rId1671" o:title=""/>
          </v:shape>
        </w:pict>
      </w:r>
      <w:r>
        <w:t xml:space="preserve"> is the referential apparent solid density (mass of solid in current configuration per mixture volume in reference configuration).</w:t>
      </w:r>
      <w:r w:rsidR="009275CC">
        <w:t xml:space="preserve"> The ratio </w:t>
      </w:r>
      <w:r w:rsidR="00452FB6">
        <w:rPr>
          <w:position w:val="-12"/>
        </w:rPr>
        <w:pict w14:anchorId="455D4DCD">
          <v:shape id="_x0000_i2103" type="#_x0000_t75" style="width:37.35pt;height:19.3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452FB6">
        <w:rPr>
          <w:position w:val="-12"/>
        </w:rPr>
        <w:pict w14:anchorId="5447573F">
          <v:shape id="_x0000_i2104" type="#_x0000_t75" style="width:61.35pt;height:19.3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hyperlink w:anchor="_ENREF_35" w:tooltip="Weinans, 1992 #71" w:history="1">
        <w:r w:rsidR="00711A1D">
          <w:rPr>
            <w:noProof/>
          </w:rPr>
          <w:t>35</w:t>
        </w:r>
      </w:hyperlink>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452FB6">
        <w:rPr>
          <w:position w:val="-6"/>
        </w:rPr>
        <w:pict w14:anchorId="3FD043B8">
          <v:shape id="_x0000_i2105" type="#_x0000_t75" style="width:141.3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452FB6">
        <w:rPr>
          <w:position w:val="-10"/>
        </w:rPr>
        <w:pict w14:anchorId="3F16CD70">
          <v:shape id="_x0000_i2106" type="#_x0000_t75" style="width:30pt;height:19.35pt">
            <v:imagedata r:id="rId1675" o:title=""/>
          </v:shape>
        </w:pict>
      </w:r>
      <w:r>
        <w:t xml:space="preserve"> </w:t>
      </w:r>
      <w:r w:rsidR="002D29D7">
        <w:t xml:space="preserve">using the law of mass action for a forward rection, </w:t>
      </w:r>
      <w:r>
        <w:t xml:space="preserve">where </w:t>
      </w:r>
      <w:r w:rsidR="00452FB6">
        <w:rPr>
          <w:position w:val="-6"/>
        </w:rPr>
        <w:pict w14:anchorId="3AA9DC3D">
          <v:shape id="_x0000_i210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765" w:name="_Toc407975062"/>
      <w:r>
        <w:lastRenderedPageBreak/>
        <w:t>Rigid Body</w:t>
      </w:r>
      <w:bookmarkEnd w:id="765"/>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9"/>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766" w:name="_Ref230581893"/>
      <w:bookmarkStart w:id="767" w:name="_Ref230582111"/>
      <w:bookmarkStart w:id="768" w:name="_Toc407975063"/>
      <w:r>
        <w:lastRenderedPageBreak/>
        <w:t>Restart Input file</w:t>
      </w:r>
      <w:bookmarkEnd w:id="766"/>
      <w:bookmarkEnd w:id="767"/>
      <w:bookmarkEnd w:id="768"/>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769" w:name="_Toc407975064"/>
      <w:r>
        <w:t>The Archive Section</w:t>
      </w:r>
      <w:bookmarkEnd w:id="769"/>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770" w:name="_Toc407975065"/>
      <w:r>
        <w:lastRenderedPageBreak/>
        <w:t>The Control Section</w:t>
      </w:r>
      <w:bookmarkEnd w:id="770"/>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771" w:name="_Toc407975066"/>
      <w:r>
        <w:t>The LoadData Section</w:t>
      </w:r>
      <w:bookmarkEnd w:id="771"/>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772" w:name="_Toc407975067"/>
      <w:r>
        <w:t>Example</w:t>
      </w:r>
      <w:bookmarkEnd w:id="772"/>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773" w:name="_Ref293568242"/>
      <w:bookmarkStart w:id="774" w:name="_Toc407975068"/>
      <w:r>
        <w:lastRenderedPageBreak/>
        <w:t>Multi-step Analysis</w:t>
      </w:r>
      <w:bookmarkEnd w:id="773"/>
      <w:bookmarkEnd w:id="774"/>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775" w:name="_Toc407975069"/>
      <w:r>
        <w:t xml:space="preserve">The Step </w:t>
      </w:r>
      <w:r w:rsidR="00D153DC">
        <w:t>S</w:t>
      </w:r>
      <w:r>
        <w:t>ection</w:t>
      </w:r>
      <w:bookmarkEnd w:id="775"/>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776" w:name="_Toc407975070"/>
      <w:r>
        <w:t>Control Settings</w:t>
      </w:r>
      <w:bookmarkEnd w:id="776"/>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777" w:name="_Toc407975071"/>
      <w:r>
        <w:t>Boundary Conditions</w:t>
      </w:r>
      <w:bookmarkEnd w:id="777"/>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778" w:name="_Toc407975072"/>
      <w:r>
        <w:t>Relative Boundary Conditions</w:t>
      </w:r>
      <w:bookmarkEnd w:id="778"/>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779" w:name="_Toc407975073"/>
      <w:r>
        <w:t>An Example</w:t>
      </w:r>
      <w:bookmarkEnd w:id="779"/>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780" w:name="_Ref292524274"/>
      <w:bookmarkStart w:id="781" w:name="_Ref293568253"/>
      <w:bookmarkStart w:id="782" w:name="_Ref293568696"/>
      <w:bookmarkStart w:id="783" w:name="_Toc407975074"/>
      <w:r>
        <w:lastRenderedPageBreak/>
        <w:t>Parameter Optimization</w:t>
      </w:r>
      <w:bookmarkEnd w:id="780"/>
      <w:bookmarkEnd w:id="781"/>
      <w:bookmarkEnd w:id="782"/>
      <w:bookmarkEnd w:id="783"/>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784" w:name="_Toc407975075"/>
      <w:r>
        <w:t xml:space="preserve">Optimization </w:t>
      </w:r>
      <w:r w:rsidR="00D153DC">
        <w:t>I</w:t>
      </w:r>
      <w:r>
        <w:t xml:space="preserve">nput </w:t>
      </w:r>
      <w:r w:rsidR="00D153DC">
        <w:t>F</w:t>
      </w:r>
      <w:r>
        <w:t>ile</w:t>
      </w:r>
      <w:bookmarkEnd w:id="784"/>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785" w:name="_Toc407975076"/>
      <w:r>
        <w:t xml:space="preserve">Model </w:t>
      </w:r>
      <w:r w:rsidR="00FD648A">
        <w:t>S</w:t>
      </w:r>
      <w:r>
        <w:t>ection</w:t>
      </w:r>
      <w:bookmarkEnd w:id="785"/>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786" w:name="_Toc407975077"/>
      <w:r>
        <w:t xml:space="preserve">Options </w:t>
      </w:r>
      <w:r w:rsidR="00FD648A">
        <w:t>S</w:t>
      </w:r>
      <w:r>
        <w:t>ection</w:t>
      </w:r>
      <w:bookmarkEnd w:id="786"/>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67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452FB6">
        <w:rPr>
          <w:position w:val="-28"/>
        </w:rPr>
        <w:pict w14:anchorId="6557836C">
          <v:shape id="_x0000_i2108" type="#_x0000_t75" style="width:128pt;height:34pt">
            <v:imagedata r:id="rId1678" o:title=""/>
          </v:shape>
        </w:pict>
      </w:r>
      <w:r w:rsidR="004A1056">
        <w:t>.</w:t>
      </w:r>
      <w:r>
        <w:tab/>
      </w:r>
    </w:p>
    <w:p w14:paraId="51C48D1A" w14:textId="44ACC76A" w:rsidR="006A0BC1" w:rsidRDefault="006A0BC1" w:rsidP="006A0BC1">
      <w:pPr>
        <w:ind w:left="720"/>
      </w:pPr>
      <w:r>
        <w:t xml:space="preserve">Here, </w:t>
      </w:r>
      <w:r w:rsidR="00452FB6">
        <w:rPr>
          <w:position w:val="-14"/>
        </w:rPr>
        <w:pict w14:anchorId="2563B7A7">
          <v:shape id="_x0000_i2109" type="#_x0000_t75" style="width:38pt;height:20pt">
            <v:imagedata r:id="rId1679" o:title=""/>
          </v:shape>
        </w:pict>
      </w:r>
      <w:r>
        <w:t xml:space="preserve"> is the function that describes the model, </w:t>
      </w:r>
      <w:r>
        <w:rPr>
          <w:b/>
        </w:rPr>
        <w:t xml:space="preserve">a </w:t>
      </w:r>
      <w:r>
        <w:t xml:space="preserve">is a vector with the (unknown) material parameters and the </w:t>
      </w:r>
      <w:r w:rsidR="00452FB6">
        <w:rPr>
          <w:position w:val="-14"/>
        </w:rPr>
        <w:pict w14:anchorId="4E83E1E1">
          <v:shape id="_x0000_i2110" type="#_x0000_t75" style="width:36pt;height:20pt">
            <v:imagedata r:id="rId1680"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452FB6">
        <w:rPr>
          <w:position w:val="-30"/>
        </w:rPr>
        <w:pict w14:anchorId="4E34CD20">
          <v:shape id="_x0000_i2111" type="#_x0000_t75" style="width:287.35pt;height:34pt">
            <v:imagedata r:id="rId1681" o:title=""/>
          </v:shape>
        </w:pict>
      </w:r>
      <w:r>
        <w:tab/>
      </w:r>
    </w:p>
    <w:p w14:paraId="29343DDF" w14:textId="5DA0B877" w:rsidR="006A0BC1" w:rsidRDefault="006A0BC1" w:rsidP="006A0BC1">
      <w:pPr>
        <w:ind w:left="720"/>
      </w:pPr>
      <w:r>
        <w:t xml:space="preserve">The value for </w:t>
      </w:r>
      <w:r w:rsidR="00452FB6">
        <w:rPr>
          <w:position w:val="-12"/>
        </w:rPr>
        <w:pict w14:anchorId="40E79156">
          <v:shape id="_x0000_i2112" type="#_x0000_t75" style="width:21.35pt;height:18pt">
            <v:imagedata r:id="rId1682" o:title=""/>
          </v:shape>
        </w:pict>
      </w:r>
      <w:r>
        <w:t>is determined from the following formula.</w:t>
      </w:r>
    </w:p>
    <w:p w14:paraId="54366F0C" w14:textId="78BD3425" w:rsidR="006A0BC1" w:rsidRDefault="006A0BC1" w:rsidP="006A0BC1">
      <w:pPr>
        <w:pStyle w:val="MTDisplayEquation"/>
      </w:pPr>
      <w:r>
        <w:tab/>
      </w:r>
      <w:r w:rsidR="00452FB6">
        <w:rPr>
          <w:position w:val="-14"/>
        </w:rPr>
        <w:pict w14:anchorId="079C449F">
          <v:shape id="_x0000_i2113" type="#_x0000_t75" style="width:76pt;height:20pt">
            <v:imagedata r:id="rId1683" o:title=""/>
          </v:shape>
        </w:pict>
      </w:r>
      <w:r>
        <w:tab/>
      </w:r>
    </w:p>
    <w:p w14:paraId="474F13CC" w14:textId="19F10551" w:rsidR="006A0BC1" w:rsidRDefault="006A0BC1" w:rsidP="006A0BC1">
      <w:pPr>
        <w:ind w:left="720"/>
      </w:pPr>
      <w:r>
        <w:t xml:space="preserve">where, </w:t>
      </w:r>
      <w:r w:rsidR="00452FB6">
        <w:rPr>
          <w:position w:val="-6"/>
        </w:rPr>
        <w:pict w14:anchorId="39F70BB9">
          <v:shape id="_x0000_i2114" type="#_x0000_t75" style="width:10pt;height:11.35pt">
            <v:imagedata r:id="rId1684"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787" w:name="_Toc407975078"/>
      <w:r>
        <w:t xml:space="preserve">Function </w:t>
      </w:r>
      <w:r w:rsidR="00FD648A">
        <w:t>S</w:t>
      </w:r>
      <w:r>
        <w:t>ection</w:t>
      </w:r>
      <w:bookmarkEnd w:id="78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788" w:name="_Toc407975079"/>
      <w:r>
        <w:t>Parameters Section</w:t>
      </w:r>
      <w:bookmarkEnd w:id="78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789" w:name="_Toc315443445"/>
      <w:bookmarkStart w:id="790" w:name="_Toc315942963"/>
      <w:bookmarkStart w:id="791" w:name="_Toc315943227"/>
      <w:bookmarkStart w:id="792" w:name="_Toc315943491"/>
      <w:bookmarkEnd w:id="789"/>
      <w:bookmarkEnd w:id="790"/>
      <w:bookmarkEnd w:id="791"/>
      <w:bookmarkEnd w:id="792"/>
      <w:r>
        <w:t xml:space="preserve"> </w:t>
      </w:r>
      <w:bookmarkStart w:id="793" w:name="_Toc407975080"/>
      <w:r>
        <w:t>Constraints Section</w:t>
      </w:r>
      <w:bookmarkEnd w:id="79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452FB6" w:rsidP="008C20E4">
      <w:r>
        <w:rPr>
          <w:position w:val="-12"/>
        </w:rPr>
        <w:pict w14:anchorId="78C4972B">
          <v:shape id="_x0000_i2115" type="#_x0000_t75" style="width:135.35pt;height:18pt">
            <v:imagedata r:id="rId1685" o:title=""/>
          </v:shape>
        </w:pict>
      </w:r>
      <w:r w:rsidR="00E474DA">
        <w:t xml:space="preserve"> .</w:t>
      </w:r>
    </w:p>
    <w:p w14:paraId="693B806A" w14:textId="3EF36545" w:rsidR="00E474DA" w:rsidRDefault="00E474DA" w:rsidP="008C20E4">
      <w:r>
        <w:t xml:space="preserve">The coefficients </w:t>
      </w:r>
      <w:r w:rsidR="00452FB6">
        <w:rPr>
          <w:position w:val="-12"/>
        </w:rPr>
        <w:pict w14:anchorId="3ADDBCF7">
          <v:shape id="_x0000_i2116" type="#_x0000_t75" style="width:64pt;height:18pt">
            <v:imagedata r:id="rId1686" o:title=""/>
          </v:shape>
        </w:pict>
      </w:r>
      <w:r>
        <w:t xml:space="preserve"> </w:t>
      </w:r>
      <w:r w:rsidR="000B1FC8">
        <w:t xml:space="preserve">are the inputs of the constraint tag.  For example, if the linear constraint is </w:t>
      </w:r>
      <w:r w:rsidR="00452FB6">
        <w:rPr>
          <w:position w:val="-12"/>
        </w:rPr>
        <w:pict w14:anchorId="04450BAD">
          <v:shape id="_x0000_i2117" type="#_x0000_t75" style="width:74pt;height:18pt">
            <v:imagedata r:id="rId1687"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794" w:name="_Toc407975081"/>
      <w:r>
        <w:t>Load</w:t>
      </w:r>
      <w:r w:rsidR="00FD648A">
        <w:t xml:space="preserve"> </w:t>
      </w:r>
      <w:r>
        <w:t>Data Section</w:t>
      </w:r>
      <w:bookmarkEnd w:id="794"/>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452FB6">
        <w:rPr>
          <w:position w:val="-14"/>
        </w:rPr>
        <w:pict w14:anchorId="619510CF">
          <v:shape id="_x0000_i2118" type="#_x0000_t75" style="width:36pt;height:20pt">
            <v:imagedata r:id="rId1688"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795" w:name="_Ref386029811"/>
      <w:bookmarkStart w:id="796" w:name="_Toc407975082"/>
      <w:r>
        <w:t xml:space="preserve">Running a </w:t>
      </w:r>
      <w:r w:rsidR="00FD648A">
        <w:t>P</w:t>
      </w:r>
      <w:r>
        <w:t xml:space="preserve">arameter </w:t>
      </w:r>
      <w:r w:rsidR="00FD648A">
        <w:t>O</w:t>
      </w:r>
      <w:r>
        <w:t>ptimization</w:t>
      </w:r>
      <w:bookmarkEnd w:id="795"/>
      <w:bookmarkEnd w:id="79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797" w:name="_Toc407975083"/>
      <w:r>
        <w:t xml:space="preserve">An </w:t>
      </w:r>
      <w:r w:rsidR="00FD648A">
        <w:t>E</w:t>
      </w:r>
      <w:r>
        <w:t xml:space="preserve">xample </w:t>
      </w:r>
      <w:r w:rsidR="00FD648A">
        <w:t>I</w:t>
      </w:r>
      <w:r>
        <w:t xml:space="preserve">nput </w:t>
      </w:r>
      <w:r w:rsidR="00FD648A">
        <w:t>F</w:t>
      </w:r>
      <w:r>
        <w:t>ile</w:t>
      </w:r>
      <w:bookmarkEnd w:id="79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798" w:name="_Toc407975084"/>
      <w:r>
        <w:lastRenderedPageBreak/>
        <w:t>Troubleshooting</w:t>
      </w:r>
      <w:bookmarkEnd w:id="79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799" w:name="_Toc407975085"/>
      <w:r>
        <w:t xml:space="preserve">Before </w:t>
      </w:r>
      <w:r w:rsidR="00FD648A">
        <w:t>Y</w:t>
      </w:r>
      <w:r>
        <w:t xml:space="preserve">ou </w:t>
      </w:r>
      <w:r w:rsidR="00FD648A">
        <w:t>R</w:t>
      </w:r>
      <w:r>
        <w:t xml:space="preserve">un </w:t>
      </w:r>
      <w:r w:rsidR="00FD648A">
        <w:t>Y</w:t>
      </w:r>
      <w:r>
        <w:t xml:space="preserve">our </w:t>
      </w:r>
      <w:r w:rsidR="00FD648A">
        <w:t>M</w:t>
      </w:r>
      <w:r>
        <w:t>odel</w:t>
      </w:r>
      <w:bookmarkEnd w:id="79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800" w:name="_Toc407975086"/>
      <w:r>
        <w:t>The Finite Element Mesh</w:t>
      </w:r>
      <w:bookmarkEnd w:id="800"/>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801" w:name="_Toc407975087"/>
      <w:r>
        <w:t>Materials</w:t>
      </w:r>
      <w:bookmarkEnd w:id="80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802" w:name="_Toc407975088"/>
      <w:r>
        <w:t>Boundary Conditions</w:t>
      </w:r>
      <w:bookmarkEnd w:id="80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803" w:name="_Toc407975089"/>
      <w:r>
        <w:t xml:space="preserve">Debugging a </w:t>
      </w:r>
      <w:r w:rsidR="00FD648A">
        <w:t>M</w:t>
      </w:r>
      <w:r>
        <w:t>odel</w:t>
      </w:r>
      <w:bookmarkEnd w:id="80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804" w:name="_Toc407975090"/>
      <w:r>
        <w:t xml:space="preserve">Common </w:t>
      </w:r>
      <w:r w:rsidR="00FD648A">
        <w:t>I</w:t>
      </w:r>
      <w:r>
        <w:t>ssues</w:t>
      </w:r>
      <w:bookmarkEnd w:id="80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805" w:name="_Toc407975091"/>
      <w:r>
        <w:t>Invert</w:t>
      </w:r>
      <w:r w:rsidR="00360647">
        <w:t>ed</w:t>
      </w:r>
      <w:r>
        <w:t xml:space="preserve"> elements</w:t>
      </w:r>
      <w:bookmarkEnd w:id="80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806" w:name="_Toc407975092"/>
      <w:r>
        <w:t>Material instability</w:t>
      </w:r>
      <w:bookmarkEnd w:id="80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807" w:name="_Toc407975093"/>
      <w:r>
        <w:t>Time step too large</w:t>
      </w:r>
      <w:bookmarkEnd w:id="80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808" w:name="_Toc407975094"/>
      <w:r>
        <w:t>Elements too distorted</w:t>
      </w:r>
      <w:bookmarkEnd w:id="80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809" w:name="_Toc407975095"/>
      <w:r>
        <w:t>Shells are too thick</w:t>
      </w:r>
      <w:bookmarkEnd w:id="80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810" w:name="_Toc407975096"/>
      <w:r>
        <w:t>Rigid body modes</w:t>
      </w:r>
      <w:bookmarkEnd w:id="81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811" w:name="_Toc407975097"/>
      <w:r>
        <w:t>Failure to converge</w:t>
      </w:r>
      <w:bookmarkEnd w:id="81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812" w:name="_Ref376440249"/>
      <w:bookmarkStart w:id="813" w:name="_Toc407975098"/>
      <w:r>
        <w:t>No loads applied</w:t>
      </w:r>
      <w:bookmarkEnd w:id="812"/>
      <w:bookmarkEnd w:id="81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814" w:name="_Toc407975099"/>
      <w:r>
        <w:t>Convergence Tolerance Too Tight</w:t>
      </w:r>
      <w:bookmarkEnd w:id="81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815" w:name="_Toc407975100"/>
      <w:r>
        <w:t>Forcing convergence</w:t>
      </w:r>
      <w:bookmarkEnd w:id="81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816" w:name="_Toc407975101"/>
      <w:r>
        <w:t>Problems due to Contact</w:t>
      </w:r>
      <w:bookmarkEnd w:id="81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817" w:name="_Ref376440776"/>
      <w:bookmarkStart w:id="818" w:name="_Toc407975102"/>
      <w:r>
        <w:t>G</w:t>
      </w:r>
      <w:r w:rsidR="00973685">
        <w:t xml:space="preserve">uidelines for </w:t>
      </w:r>
      <w:r w:rsidR="00847E07">
        <w:t>Contact</w:t>
      </w:r>
      <w:r w:rsidR="00973685">
        <w:t xml:space="preserve"> Problems</w:t>
      </w:r>
      <w:bookmarkEnd w:id="817"/>
      <w:bookmarkEnd w:id="81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819" w:name="_Toc407975103"/>
      <w:r>
        <w:t>The penalty method</w:t>
      </w:r>
      <w:bookmarkEnd w:id="81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820" w:name="_Toc407975104"/>
      <w:r>
        <w:t>Augmented Lagrangian Method</w:t>
      </w:r>
      <w:bookmarkEnd w:id="82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821" w:name="_Toc407975105"/>
      <w:r>
        <w:t>Initial Separation</w:t>
      </w:r>
      <w:bookmarkEnd w:id="82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822" w:name="_Ref376431879"/>
      <w:bookmarkStart w:id="823" w:name="_Toc407975106"/>
      <w:r>
        <w:t>Guidelines for Multiphasic Analyses</w:t>
      </w:r>
      <w:bookmarkEnd w:id="822"/>
      <w:bookmarkEnd w:id="823"/>
    </w:p>
    <w:p w14:paraId="3A4C47FE" w14:textId="77777777" w:rsidR="009339D1" w:rsidRPr="00AB593C" w:rsidRDefault="009339D1" w:rsidP="009339D1">
      <w:pPr>
        <w:pStyle w:val="Heading3"/>
      </w:pPr>
      <w:bookmarkStart w:id="824" w:name="_Toc407975107"/>
      <w:r>
        <w:t>Initial State of Swelling</w:t>
      </w:r>
      <w:bookmarkEnd w:id="82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825" w:name="_Ref188326917"/>
      <w:bookmarkStart w:id="826" w:name="_Toc407975108"/>
      <w:r>
        <w:t>Prescribed Boundary Conditions</w:t>
      </w:r>
      <w:bookmarkEnd w:id="825"/>
      <w:bookmarkEnd w:id="826"/>
    </w:p>
    <w:p w14:paraId="0F8B4C43" w14:textId="5FA3FAEE" w:rsidR="009339D1" w:rsidRDefault="009339D1" w:rsidP="009339D1">
      <w:r>
        <w:t xml:space="preserve">In most analyses, it may be assumed that the ambient fluid pressure and electric potential in the external environment are zero, thus </w:t>
      </w:r>
      <w:r w:rsidR="00452FB6">
        <w:rPr>
          <w:position w:val="-14"/>
        </w:rPr>
        <w:pict w14:anchorId="6DDB4578">
          <v:shape id="_x0000_i2119" type="#_x0000_t75" style="width:36pt;height:20pt">
            <v:imagedata r:id="rId1689" o:title=""/>
          </v:shape>
        </w:pict>
      </w:r>
      <w:r>
        <w:t xml:space="preserve"> and </w:t>
      </w:r>
      <w:r w:rsidR="00452FB6">
        <w:rPr>
          <w:position w:val="-14"/>
        </w:rPr>
        <w:pict w14:anchorId="5B308A99">
          <v:shape id="_x0000_i2120" type="#_x0000_t75" style="width:37.35pt;height:20pt">
            <v:imagedata r:id="rId1690" o:title=""/>
          </v:shape>
        </w:pict>
      </w:r>
      <w:r>
        <w:t xml:space="preserve">, where the subscripted asterisk is used to denote environmental conditions.  Since the external environment does not include a solid matrix, the fixed charge density there is zero.  </w:t>
      </w:r>
      <w:r w:rsidR="00452FB6">
        <w:rPr>
          <w:position w:val="-14"/>
        </w:rPr>
        <w:pict w14:anchorId="084BEECC">
          <v:shape id="_x0000_i2121" type="#_x0000_t75" style="width:67.35pt;height:21.35pt">
            <v:imagedata r:id="rId1691" o:title=""/>
          </v:shape>
        </w:pict>
      </w:r>
      <w:r>
        <w:t xml:space="preserve">It follows that the effective fluid pressure in the external environment is </w:t>
      </w:r>
      <w:r w:rsidR="00452FB6">
        <w:rPr>
          <w:position w:val="-16"/>
        </w:rPr>
        <w:pict w14:anchorId="03778252">
          <v:shape id="_x0000_i2122" type="#_x0000_t75" style="width:100pt;height:22pt">
            <v:imagedata r:id="rId1692" o:title=""/>
          </v:shape>
        </w:pict>
      </w:r>
      <w:r>
        <w:t xml:space="preserve"> and the effective concentrations are </w:t>
      </w:r>
      <w:r w:rsidR="00452FB6">
        <w:rPr>
          <w:position w:val="-18"/>
        </w:rPr>
        <w:pict w14:anchorId="3E603C52">
          <v:shape id="_x0000_i2123" type="#_x0000_t75" style="width:62pt;height:23.35pt">
            <v:imagedata r:id="rId1693" o:title=""/>
          </v:shape>
        </w:pict>
      </w:r>
      <w:r w:rsidR="00452FB6">
        <w:rPr>
          <w:position w:val="-18"/>
        </w:rPr>
        <w:pict w14:anchorId="4331736F">
          <v:shape id="_x0000_i2124" type="#_x0000_t75" style="width:61.35pt;height:23.35pt">
            <v:imagedata r:id="rId1694" o:title=""/>
          </v:shape>
        </w:pict>
      </w:r>
      <w:r>
        <w:t>.  Therefore, in multiphasic analyses, whenever the external environment contains solutes</w:t>
      </w:r>
      <w:r w:rsidR="00452FB6">
        <w:rPr>
          <w:position w:val="-14"/>
        </w:rPr>
        <w:pict w14:anchorId="460694A8">
          <v:shape id="_x0000_i2125" type="#_x0000_t75" style="width:12pt;height:20pt">
            <v:imagedata r:id="rId1695"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452FB6">
        <w:rPr>
          <w:position w:val="-14"/>
        </w:rPr>
        <w:pict w14:anchorId="69E04882">
          <v:shape id="_x0000_i2126" type="#_x0000_t75" style="width:36pt;height:20pt">
            <v:imagedata r:id="rId1696"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452FB6">
        <w:rPr>
          <w:position w:val="-14"/>
        </w:rPr>
        <w:pict w14:anchorId="54CDE9AB">
          <v:shape id="_x0000_i2127" type="#_x0000_t75" style="width:36pt;height:20pt">
            <v:imagedata r:id="rId1697"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452FB6">
        <w:rPr>
          <w:position w:val="-14"/>
        </w:rPr>
        <w:pict w14:anchorId="77E30739">
          <v:shape id="_x0000_i2128" type="#_x0000_t75" style="width:37.35pt;height:20pt">
            <v:imagedata r:id="rId1698"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452FB6">
        <w:rPr>
          <w:position w:val="-18"/>
        </w:rPr>
        <w:pict w14:anchorId="4BD02223">
          <v:shape id="_x0000_i2129" type="#_x0000_t75" style="width:62pt;height:23.35pt">
            <v:imagedata r:id="rId1699" o:title=""/>
          </v:shape>
        </w:pict>
      </w:r>
      <w:r w:rsidR="00452FB6">
        <w:rPr>
          <w:position w:val="-18"/>
        </w:rPr>
        <w:pict w14:anchorId="4E825961">
          <v:shape id="_x0000_i2130" type="#_x0000_t75" style="width:61.35pt;height:23.35pt">
            <v:imagedata r:id="rId1700" o:title=""/>
          </v:shape>
        </w:pict>
      </w:r>
      <w:r>
        <w:t>.</w:t>
      </w:r>
    </w:p>
    <w:p w14:paraId="0EBCE4D3" w14:textId="77777777" w:rsidR="009339D1" w:rsidRDefault="009339D1" w:rsidP="009339D1">
      <w:pPr>
        <w:pStyle w:val="Heading3"/>
      </w:pPr>
      <w:bookmarkStart w:id="827" w:name="_Toc407975109"/>
      <w:r>
        <w:t>Prescribed Initial Conditions</w:t>
      </w:r>
      <w:bookmarkEnd w:id="827"/>
    </w:p>
    <w:p w14:paraId="7FA31A10" w14:textId="49B2F5A1" w:rsidR="009339D1" w:rsidRDefault="009339D1" w:rsidP="009339D1">
      <w:r>
        <w:t xml:space="preserve">When a multiphasic material is initially exposed to a given external environment with effective pressure </w:t>
      </w:r>
      <w:r w:rsidR="00452FB6">
        <w:rPr>
          <w:position w:val="-14"/>
        </w:rPr>
        <w:pict w14:anchorId="521E354C">
          <v:shape id="_x0000_i2131" type="#_x0000_t75" style="width:13.35pt;height:20pt">
            <v:imagedata r:id="rId1701" o:title=""/>
          </v:shape>
        </w:pict>
      </w:r>
      <w:r>
        <w:t xml:space="preserve"> and effective concentrations </w:t>
      </w:r>
      <w:r w:rsidR="00452FB6">
        <w:rPr>
          <w:position w:val="-14"/>
        </w:rPr>
        <w:pict w14:anchorId="2CD988BF">
          <v:shape id="_x0000_i2132" type="#_x0000_t75" style="width:14pt;height:21.35pt">
            <v:imagedata r:id="rId1702" o:title=""/>
          </v:shape>
        </w:pict>
      </w:r>
      <w:r w:rsidR="00452FB6">
        <w:rPr>
          <w:position w:val="-10"/>
        </w:rPr>
        <w:pict w14:anchorId="43B5009A">
          <v:shape id="_x0000_i2133" type="#_x0000_t75" style="width:49.35pt;height:15.35pt">
            <v:imagedata r:id="rId1703" o:title=""/>
          </v:shape>
        </w:pict>
      </w:r>
      <w:r>
        <w:t xml:space="preserve">, the initial conditions inside the material should be set to </w:t>
      </w:r>
      <w:r w:rsidR="00452FB6">
        <w:rPr>
          <w:position w:val="-14"/>
        </w:rPr>
        <w:pict w14:anchorId="314AC786">
          <v:shape id="_x0000_i2134" type="#_x0000_t75" style="width:36pt;height:20pt">
            <v:imagedata r:id="rId1704" o:title=""/>
          </v:shape>
        </w:pict>
      </w:r>
      <w:r>
        <w:t xml:space="preserve"> and </w:t>
      </w:r>
      <w:r w:rsidR="00452FB6">
        <w:rPr>
          <w:position w:val="-14"/>
        </w:rPr>
        <w:pict w14:anchorId="645275F3">
          <v:shape id="_x0000_i2135" type="#_x0000_t75" style="width:42pt;height:21.35pt">
            <v:imagedata r:id="rId1705" o:title=""/>
          </v:shape>
        </w:pict>
      </w:r>
      <w:r>
        <w:t xml:space="preserve"> in order to expedite the evaluation of the initial state of swelling.  The values of </w:t>
      </w:r>
      <w:r w:rsidR="00452FB6">
        <w:rPr>
          <w:position w:val="-14"/>
        </w:rPr>
        <w:pict w14:anchorId="50327FBA">
          <v:shape id="_x0000_i2136" type="#_x0000_t75" style="width:13.35pt;height:20pt">
            <v:imagedata r:id="rId1706" o:title=""/>
          </v:shape>
        </w:pict>
      </w:r>
      <w:r>
        <w:t xml:space="preserve"> and </w:t>
      </w:r>
      <w:r w:rsidR="00452FB6">
        <w:rPr>
          <w:position w:val="-14"/>
        </w:rPr>
        <w:pict w14:anchorId="37D584DB">
          <v:shape id="_x0000_i2137" type="#_x0000_t75" style="width:14pt;height:21.35pt">
            <v:imagedata r:id="rId1707"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828" w:name="_Toc407975110"/>
      <w:r>
        <w:t>Prescribed Effective Solute Flux</w:t>
      </w:r>
      <w:bookmarkEnd w:id="828"/>
    </w:p>
    <w:p w14:paraId="3D6A4176" w14:textId="7C65352B" w:rsidR="009339D1" w:rsidRPr="00E71089" w:rsidRDefault="009339D1" w:rsidP="009339D1">
      <w:r>
        <w:t xml:space="preserve">The finite element formulation for multiphasic materials in FEBio requires that the natural boundary condition for solute </w:t>
      </w:r>
      <w:r w:rsidR="00452FB6">
        <w:rPr>
          <w:position w:val="-6"/>
        </w:rPr>
        <w:pict w14:anchorId="73F88EB5">
          <v:shape id="_x0000_i2138" type="#_x0000_t75" style="width:12pt;height:11.35pt">
            <v:imagedata r:id="rId1708" o:title=""/>
          </v:shape>
        </w:pict>
      </w:r>
      <w:r>
        <w:t xml:space="preserve"> be prescribed as </w:t>
      </w:r>
      <w:r w:rsidR="00452FB6">
        <w:rPr>
          <w:position w:val="-18"/>
        </w:rPr>
        <w:pict w14:anchorId="2094AC2D">
          <v:shape id="_x0000_i2139" type="#_x0000_t75" style="width:96pt;height:22pt">
            <v:imagedata r:id="rId1709" o:title=""/>
          </v:shape>
        </w:pict>
      </w:r>
      <w:r>
        <w:t xml:space="preserve">, where </w:t>
      </w:r>
      <w:r w:rsidR="00452FB6">
        <w:rPr>
          <w:position w:val="-12"/>
        </w:rPr>
        <w:pict w14:anchorId="7CEC5FF5">
          <v:shape id="_x0000_i2140" type="#_x0000_t75" style="width:15.35pt;height:19.35pt">
            <v:imagedata r:id="rId1710" o:title=""/>
          </v:shape>
        </w:pict>
      </w:r>
      <w:r>
        <w:t xml:space="preserve"> is the effective solute flux. For a mixture containing only neutral solutes (</w:t>
      </w:r>
      <w:r w:rsidR="00452FB6">
        <w:rPr>
          <w:position w:val="-10"/>
        </w:rPr>
        <w:pict w14:anchorId="76540784">
          <v:shape id="_x0000_i2141" type="#_x0000_t75" style="width:54pt;height:18pt">
            <v:imagedata r:id="rId1711" o:title=""/>
          </v:shape>
        </w:pict>
      </w:r>
      <w:r>
        <w:t xml:space="preserve"> ), it follows that </w:t>
      </w:r>
      <w:r w:rsidR="00452FB6">
        <w:rPr>
          <w:position w:val="-12"/>
        </w:rPr>
        <w:pict w14:anchorId="4212A16B">
          <v:shape id="_x0000_i2142" type="#_x0000_t75" style="width:40pt;height:19.35pt">
            <v:imagedata r:id="rId1712" o:title=""/>
          </v:shape>
        </w:pict>
      </w:r>
      <w:r>
        <w:t>.</w:t>
      </w:r>
    </w:p>
    <w:p w14:paraId="305E3179" w14:textId="77777777" w:rsidR="009339D1" w:rsidRDefault="009339D1" w:rsidP="009339D1">
      <w:pPr>
        <w:pStyle w:val="Heading3"/>
      </w:pPr>
      <w:bookmarkStart w:id="829" w:name="_Toc407975111"/>
      <w:r>
        <w:t>Prescribed Electric Current Density</w:t>
      </w:r>
      <w:bookmarkEnd w:id="82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452FB6">
        <w:rPr>
          <w:position w:val="-28"/>
        </w:rPr>
        <w:pict w14:anchorId="21A64A3E">
          <v:shape id="_x0000_i2143" type="#_x0000_t75" style="width:79.35pt;height:28pt">
            <v:imagedata r:id="rId1713" o:title=""/>
          </v:shape>
        </w:pict>
      </w:r>
      <w:r>
        <w:t>.</w:t>
      </w:r>
    </w:p>
    <w:p w14:paraId="6B758FF8" w14:textId="574D46EA" w:rsidR="009339D1" w:rsidRDefault="009339D1" w:rsidP="009339D1">
      <w:r>
        <w:t xml:space="preserve">Since only the normal component </w:t>
      </w:r>
      <w:r w:rsidR="00452FB6">
        <w:rPr>
          <w:position w:val="-14"/>
        </w:rPr>
        <w:pict w14:anchorId="10AB0B66">
          <v:shape id="_x0000_i2144" type="#_x0000_t75" style="width:57.35pt;height:21.35pt">
            <v:imagedata r:id="rId1714" o:title=""/>
          </v:shape>
        </w:pict>
      </w:r>
      <w:r>
        <w:t xml:space="preserve"> of ion fluxes may be prescribed at a boundary, it follows that only the normal component </w:t>
      </w:r>
      <w:r w:rsidR="00452FB6">
        <w:rPr>
          <w:position w:val="-14"/>
        </w:rPr>
        <w:pict w14:anchorId="56C04941">
          <v:shape id="_x0000_i2145" type="#_x0000_t75" style="width:54pt;height:20pt">
            <v:imagedata r:id="rId1715" o:title=""/>
          </v:shape>
        </w:pict>
      </w:r>
      <w:r>
        <w:t xml:space="preserve"> of the current density may be prescribed.  To prescribe </w:t>
      </w:r>
      <w:r w:rsidR="00452FB6">
        <w:rPr>
          <w:position w:val="-14"/>
        </w:rPr>
        <w:pict w14:anchorId="493B0FF7">
          <v:shape id="_x0000_i2146" type="#_x0000_t75" style="width:13.35pt;height:20pt">
            <v:imagedata r:id="rId1716"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452FB6">
        <w:rPr>
          <w:position w:val="-14"/>
        </w:rPr>
        <w:pict w14:anchorId="52E40921">
          <v:shape id="_x0000_i2147" type="#_x0000_t75" style="width:38pt;height:21.35pt">
            <v:imagedata r:id="rId1717" o:title=""/>
          </v:shape>
        </w:pict>
      </w:r>
      <w:r>
        <w:t xml:space="preserve">) at the electrode-mixture interface, so that the prescribed boundary condition should be </w:t>
      </w:r>
      <w:r w:rsidR="00452FB6">
        <w:rPr>
          <w:position w:val="-18"/>
        </w:rPr>
        <w:pict w14:anchorId="430406DF">
          <v:shape id="_x0000_i2148" type="#_x0000_t75" style="width:70pt;height:23.35pt">
            <v:imagedata r:id="rId1718" o:title=""/>
          </v:shape>
        </w:pict>
      </w:r>
      <w:r>
        <w:t xml:space="preserve">. Since </w:t>
      </w:r>
      <w:r w:rsidR="00452FB6">
        <w:rPr>
          <w:position w:val="-4"/>
        </w:rPr>
        <w:pict w14:anchorId="7FB30652">
          <v:shape id="_x0000_i2149" type="#_x0000_t75" style="width:39.35pt;height:15.35pt">
            <v:imagedata r:id="rId1719" o:title=""/>
          </v:shape>
        </w:pict>
      </w:r>
      <w:r>
        <w:t xml:space="preserve"> and </w:t>
      </w:r>
      <w:r w:rsidR="00452FB6">
        <w:rPr>
          <w:position w:val="-4"/>
        </w:rPr>
        <w:pict w14:anchorId="711F397F">
          <v:shape id="_x0000_i2150" type="#_x0000_t75" style="width:39.35pt;height:15.35pt">
            <v:imagedata r:id="rId1720" o:title=""/>
          </v:shape>
        </w:pict>
      </w:r>
      <w:r>
        <w:t xml:space="preserve"> in a triphasic mixture, the corresponding effective fluxes are given by </w:t>
      </w:r>
      <w:r w:rsidR="00452FB6">
        <w:rPr>
          <w:position w:val="-12"/>
        </w:rPr>
        <w:pict w14:anchorId="2317E701">
          <v:shape id="_x0000_i2151" type="#_x0000_t75" style="width:107.35pt;height:19.35pt">
            <v:imagedata r:id="rId1721" o:title=""/>
          </v:shape>
        </w:pict>
      </w:r>
      <w:r>
        <w:t xml:space="preserve"> and </w:t>
      </w:r>
      <w:r w:rsidR="00452FB6">
        <w:rPr>
          <w:position w:val="-12"/>
        </w:rPr>
        <w:pict w14:anchorId="3D3EED49">
          <v:shape id="_x0000_i2152" type="#_x0000_t75" style="width:57.35pt;height:19.35pt">
            <v:imagedata r:id="rId1722" o:title=""/>
          </v:shape>
        </w:pict>
      </w:r>
      <w:r>
        <w:t>.</w:t>
      </w:r>
    </w:p>
    <w:p w14:paraId="1820FF67" w14:textId="77777777" w:rsidR="009339D1" w:rsidRDefault="009339D1" w:rsidP="009339D1">
      <w:pPr>
        <w:pStyle w:val="Heading3"/>
      </w:pPr>
      <w:bookmarkStart w:id="830" w:name="_Toc407975112"/>
      <w:r>
        <w:lastRenderedPageBreak/>
        <w:t>Electrical Grounding</w:t>
      </w:r>
      <w:bookmarkEnd w:id="83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831" w:name="_Ref376433627"/>
      <w:bookmarkStart w:id="832" w:name="_Toc407975113"/>
      <w:r>
        <w:t>Understanding the Solution</w:t>
      </w:r>
      <w:bookmarkEnd w:id="831"/>
      <w:bookmarkEnd w:id="83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833" w:name="_Toc407975114"/>
      <w:r>
        <w:t>Mesh convergence</w:t>
      </w:r>
      <w:bookmarkEnd w:id="83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834" w:name="_Toc407975115"/>
      <w:r>
        <w:t>Constraint enforcement</w:t>
      </w:r>
      <w:bookmarkEnd w:id="83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835" w:name="_Toc376446466"/>
      <w:bookmarkStart w:id="836" w:name="_Toc376446695"/>
      <w:bookmarkStart w:id="837" w:name="_Toc376446924"/>
      <w:bookmarkStart w:id="838" w:name="_Toc376447153"/>
      <w:bookmarkStart w:id="839" w:name="_Toc376787098"/>
      <w:bookmarkStart w:id="840" w:name="_Toc376787329"/>
      <w:bookmarkStart w:id="841" w:name="_Toc376787560"/>
      <w:bookmarkStart w:id="842" w:name="_Toc376858660"/>
      <w:bookmarkStart w:id="843" w:name="_Toc377547140"/>
      <w:bookmarkStart w:id="844" w:name="_Toc377547386"/>
      <w:bookmarkStart w:id="845" w:name="_Toc388270674"/>
      <w:bookmarkStart w:id="846" w:name="_Toc407975116"/>
      <w:bookmarkEnd w:id="835"/>
      <w:bookmarkEnd w:id="836"/>
      <w:bookmarkEnd w:id="837"/>
      <w:bookmarkEnd w:id="838"/>
      <w:bookmarkEnd w:id="839"/>
      <w:bookmarkEnd w:id="840"/>
      <w:bookmarkEnd w:id="841"/>
      <w:bookmarkEnd w:id="842"/>
      <w:bookmarkEnd w:id="843"/>
      <w:bookmarkEnd w:id="844"/>
      <w:bookmarkEnd w:id="845"/>
      <w:r>
        <w:t>Limitations of FEBio</w:t>
      </w:r>
      <w:bookmarkEnd w:id="84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847" w:name="_Toc407975117"/>
      <w:r>
        <w:t>Geometrical instabilities</w:t>
      </w:r>
      <w:bookmarkEnd w:id="84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848" w:name="_Toc407975118"/>
      <w:r>
        <w:t>Material instabilities</w:t>
      </w:r>
      <w:bookmarkEnd w:id="84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849" w:name="_Toc407975119"/>
      <w:r>
        <w:t>Re</w:t>
      </w:r>
      <w:r w:rsidR="0063263E">
        <w:t>me</w:t>
      </w:r>
      <w:r>
        <w:t>shing</w:t>
      </w:r>
      <w:bookmarkEnd w:id="84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850" w:name="_Toc407975120"/>
      <w:r>
        <w:lastRenderedPageBreak/>
        <w:t>Force-driven Problems</w:t>
      </w:r>
      <w:bookmarkEnd w:id="85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0"/>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851" w:name="_Toc407975121"/>
      <w:r>
        <w:t>Solutions obtained on Multi-processor Machines</w:t>
      </w:r>
      <w:bookmarkEnd w:id="85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852" w:name="_Toc407975122"/>
      <w:r>
        <w:t xml:space="preserve">Where to </w:t>
      </w:r>
      <w:r w:rsidR="00FD648A">
        <w:t>G</w:t>
      </w:r>
      <w:r>
        <w:t>et</w:t>
      </w:r>
      <w:r w:rsidR="00B201E3">
        <w:t xml:space="preserve"> </w:t>
      </w:r>
      <w:r w:rsidR="00FD648A">
        <w:t>M</w:t>
      </w:r>
      <w:r w:rsidR="00B201E3">
        <w:t>ore</w:t>
      </w:r>
      <w:r>
        <w:t xml:space="preserve"> </w:t>
      </w:r>
      <w:r w:rsidR="00FD648A">
        <w:t>H</w:t>
      </w:r>
      <w:r>
        <w:t>elp</w:t>
      </w:r>
      <w:bookmarkEnd w:id="85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72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853" w:name="_Toc407975123"/>
      <w:r>
        <w:lastRenderedPageBreak/>
        <w:t xml:space="preserve">Configuration </w:t>
      </w:r>
      <w:r w:rsidR="00E67A22">
        <w:t>F</w:t>
      </w:r>
      <w:r>
        <w:t>ile</w:t>
      </w:r>
      <w:bookmarkEnd w:id="85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854" w:name="_Toc407975124"/>
      <w:r w:rsidR="00470C94">
        <w:lastRenderedPageBreak/>
        <w:t>FEBio Plugins</w:t>
      </w:r>
      <w:bookmarkEnd w:id="854"/>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1"/>
      </w:r>
      <w:r w:rsidR="00F2174D">
        <w:t xml:space="preserve">. </w:t>
      </w:r>
      <w:r w:rsidR="007E2409">
        <w:t>The FEBio developer</w:t>
      </w:r>
      <w:r w:rsidR="00993E3A">
        <w:t>’</w:t>
      </w:r>
      <w:r w:rsidR="007E2409">
        <w:t xml:space="preserve">s documentation </w:t>
      </w:r>
      <w:r w:rsidR="00E54187">
        <w:t xml:space="preserve">(available online at </w:t>
      </w:r>
      <w:hyperlink r:id="rId1724"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855" w:name="_Toc407975125"/>
      <w:r w:rsidR="006A0BC1">
        <w:lastRenderedPageBreak/>
        <w:t>References</w:t>
      </w:r>
      <w:bookmarkEnd w:id="855"/>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856"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856"/>
    </w:p>
    <w:p w14:paraId="7078C31C" w14:textId="77777777" w:rsidR="00711A1D" w:rsidRPr="00711A1D" w:rsidRDefault="00711A1D" w:rsidP="00711A1D">
      <w:pPr>
        <w:rPr>
          <w:noProof/>
        </w:rPr>
      </w:pPr>
      <w:bookmarkStart w:id="857" w:name="_ENREF_2"/>
      <w:r w:rsidRPr="00711A1D">
        <w:rPr>
          <w:noProof/>
        </w:rPr>
        <w:t>[2]</w:t>
      </w:r>
      <w:r w:rsidRPr="00711A1D">
        <w:rPr>
          <w:noProof/>
        </w:rPr>
        <w:tab/>
        <w:t>Gee, M. W., Dohrmann, C. R., Key, S. W., and Wall, W. A., 2009, "A uniform nodal strain tetrahedron with isochoric stabilization," Int. J. Numer. Meth. Engng(78), pp. 429-443.</w:t>
      </w:r>
      <w:bookmarkEnd w:id="857"/>
    </w:p>
    <w:p w14:paraId="29B64F22" w14:textId="77777777" w:rsidR="00711A1D" w:rsidRPr="00711A1D" w:rsidRDefault="00711A1D" w:rsidP="00711A1D">
      <w:pPr>
        <w:rPr>
          <w:noProof/>
        </w:rPr>
      </w:pPr>
      <w:bookmarkStart w:id="858"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858"/>
    </w:p>
    <w:p w14:paraId="52715185" w14:textId="77777777" w:rsidR="00711A1D" w:rsidRPr="00711A1D" w:rsidRDefault="00711A1D" w:rsidP="00711A1D">
      <w:pPr>
        <w:rPr>
          <w:noProof/>
        </w:rPr>
      </w:pPr>
      <w:bookmarkStart w:id="859"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859"/>
    </w:p>
    <w:p w14:paraId="250401A1" w14:textId="77777777" w:rsidR="00711A1D" w:rsidRPr="00711A1D" w:rsidRDefault="00711A1D" w:rsidP="00711A1D">
      <w:pPr>
        <w:rPr>
          <w:noProof/>
        </w:rPr>
      </w:pPr>
      <w:bookmarkStart w:id="860"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860"/>
    </w:p>
    <w:p w14:paraId="1E38F47E" w14:textId="77777777" w:rsidR="00711A1D" w:rsidRPr="00711A1D" w:rsidRDefault="00711A1D" w:rsidP="00711A1D">
      <w:pPr>
        <w:rPr>
          <w:noProof/>
        </w:rPr>
      </w:pPr>
      <w:bookmarkStart w:id="861"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861"/>
    </w:p>
    <w:p w14:paraId="0F3A1875" w14:textId="77777777" w:rsidR="00711A1D" w:rsidRPr="00711A1D" w:rsidRDefault="00711A1D" w:rsidP="00711A1D">
      <w:pPr>
        <w:rPr>
          <w:noProof/>
        </w:rPr>
      </w:pPr>
      <w:bookmarkStart w:id="862" w:name="_ENREF_7"/>
      <w:r w:rsidRPr="00711A1D">
        <w:rPr>
          <w:noProof/>
        </w:rPr>
        <w:t>[7]</w:t>
      </w:r>
      <w:r w:rsidRPr="00711A1D">
        <w:rPr>
          <w:noProof/>
        </w:rPr>
        <w:tab/>
        <w:t>Lanir, Y., 1983, "Constitutive equations for fibrous connective tissues," J Biomech, 16(1), pp. 1-12.</w:t>
      </w:r>
      <w:bookmarkEnd w:id="862"/>
    </w:p>
    <w:p w14:paraId="320578B4" w14:textId="77777777" w:rsidR="00711A1D" w:rsidRPr="00711A1D" w:rsidRDefault="00711A1D" w:rsidP="00711A1D">
      <w:pPr>
        <w:rPr>
          <w:noProof/>
        </w:rPr>
      </w:pPr>
      <w:bookmarkStart w:id="863"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863"/>
    </w:p>
    <w:p w14:paraId="3608330B" w14:textId="77777777" w:rsidR="00711A1D" w:rsidRPr="00711A1D" w:rsidRDefault="00711A1D" w:rsidP="00711A1D">
      <w:pPr>
        <w:rPr>
          <w:noProof/>
        </w:rPr>
      </w:pPr>
      <w:bookmarkStart w:id="864" w:name="_ENREF_9"/>
      <w:r w:rsidRPr="00711A1D">
        <w:rPr>
          <w:noProof/>
        </w:rPr>
        <w:t>[9]</w:t>
      </w:r>
      <w:r w:rsidRPr="00711A1D">
        <w:rPr>
          <w:noProof/>
        </w:rPr>
        <w:tab/>
        <w:t>Ateshian, G. A., 2007, "Anisotropy of fibrous tissues in relation to the distribution of tensed and buckled fibers," J Biomech Eng, 129(2), pp. 240-249.</w:t>
      </w:r>
      <w:bookmarkEnd w:id="864"/>
    </w:p>
    <w:p w14:paraId="294D485C" w14:textId="77777777" w:rsidR="00711A1D" w:rsidRPr="00711A1D" w:rsidRDefault="00711A1D" w:rsidP="00711A1D">
      <w:pPr>
        <w:rPr>
          <w:noProof/>
        </w:rPr>
      </w:pPr>
      <w:bookmarkStart w:id="865" w:name="_ENREF_10"/>
      <w:r w:rsidRPr="00711A1D">
        <w:rPr>
          <w:noProof/>
        </w:rPr>
        <w:t>[10]</w:t>
      </w:r>
      <w:r w:rsidRPr="00711A1D">
        <w:rPr>
          <w:noProof/>
        </w:rPr>
        <w:tab/>
        <w:t>Fung, Y. C., 1993, Biomechanics : mechanical properties of living tissues, Springer-Verlag, New York.</w:t>
      </w:r>
      <w:bookmarkEnd w:id="865"/>
    </w:p>
    <w:p w14:paraId="1B8F3DBB" w14:textId="77777777" w:rsidR="00711A1D" w:rsidRPr="00711A1D" w:rsidRDefault="00711A1D" w:rsidP="00711A1D">
      <w:pPr>
        <w:rPr>
          <w:noProof/>
        </w:rPr>
      </w:pPr>
      <w:bookmarkStart w:id="866" w:name="_ENREF_11"/>
      <w:r w:rsidRPr="00711A1D">
        <w:rPr>
          <w:noProof/>
        </w:rPr>
        <w:t>[11]</w:t>
      </w:r>
      <w:r w:rsidRPr="00711A1D">
        <w:rPr>
          <w:noProof/>
        </w:rPr>
        <w:tab/>
        <w:t>Fung, Y. C., Fronek, K., and Patitucci, P., 1979, "Pseudoelasticity of arteries and the choice of its mathematical expression," Am J Physiol, 237(5), pp. H620-631.</w:t>
      </w:r>
      <w:bookmarkEnd w:id="866"/>
    </w:p>
    <w:p w14:paraId="2CDD8AA6" w14:textId="77777777" w:rsidR="00711A1D" w:rsidRPr="00711A1D" w:rsidRDefault="00711A1D" w:rsidP="00711A1D">
      <w:pPr>
        <w:rPr>
          <w:noProof/>
        </w:rPr>
      </w:pPr>
      <w:bookmarkStart w:id="867" w:name="_ENREF_12"/>
      <w:r w:rsidRPr="00711A1D">
        <w:rPr>
          <w:noProof/>
        </w:rPr>
        <w:t>[12]</w:t>
      </w:r>
      <w:r w:rsidRPr="00711A1D">
        <w:rPr>
          <w:noProof/>
        </w:rPr>
        <w:tab/>
        <w:t>Ateshian, G. A., and Costa, K. D., 2009, "A frame-invariant formulation of Fung elasticity," J Biomech, 42(6), pp. 781-785.</w:t>
      </w:r>
      <w:bookmarkEnd w:id="867"/>
    </w:p>
    <w:p w14:paraId="4FC34E49" w14:textId="77777777" w:rsidR="00711A1D" w:rsidRPr="00711A1D" w:rsidRDefault="00711A1D" w:rsidP="00711A1D">
      <w:pPr>
        <w:rPr>
          <w:noProof/>
        </w:rPr>
      </w:pPr>
      <w:bookmarkStart w:id="868" w:name="_ENREF_13"/>
      <w:r w:rsidRPr="00711A1D">
        <w:rPr>
          <w:noProof/>
        </w:rPr>
        <w:t>[13]</w:t>
      </w:r>
      <w:r w:rsidRPr="00711A1D">
        <w:rPr>
          <w:noProof/>
        </w:rPr>
        <w:tab/>
        <w:t>Blemker, S., 2004, "3D Modeling of Complex Muscle Architecture and Geometry," Stanford University, Stanford.</w:t>
      </w:r>
      <w:bookmarkEnd w:id="868"/>
    </w:p>
    <w:p w14:paraId="44754525" w14:textId="77777777" w:rsidR="00711A1D" w:rsidRPr="00711A1D" w:rsidRDefault="00711A1D" w:rsidP="00711A1D">
      <w:pPr>
        <w:rPr>
          <w:noProof/>
        </w:rPr>
      </w:pPr>
      <w:bookmarkStart w:id="869"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869"/>
    </w:p>
    <w:p w14:paraId="7B80718C" w14:textId="77777777" w:rsidR="00711A1D" w:rsidRPr="00711A1D" w:rsidRDefault="00711A1D" w:rsidP="00711A1D">
      <w:pPr>
        <w:rPr>
          <w:noProof/>
        </w:rPr>
      </w:pPr>
      <w:bookmarkStart w:id="870" w:name="_ENREF_15"/>
      <w:r w:rsidRPr="00711A1D">
        <w:rPr>
          <w:noProof/>
        </w:rPr>
        <w:t>[15]</w:t>
      </w:r>
      <w:r w:rsidRPr="00711A1D">
        <w:rPr>
          <w:noProof/>
        </w:rPr>
        <w:tab/>
        <w:t>Spencer, A. J. M., 1984, Continuum Theory of the Mechanics of Fibre-Reinforced Composites, Springer-Verlag, New York.</w:t>
      </w:r>
      <w:bookmarkEnd w:id="870"/>
    </w:p>
    <w:p w14:paraId="3B8E8EF7" w14:textId="77777777" w:rsidR="00711A1D" w:rsidRPr="00711A1D" w:rsidRDefault="00711A1D" w:rsidP="00711A1D">
      <w:pPr>
        <w:rPr>
          <w:noProof/>
        </w:rPr>
      </w:pPr>
      <w:bookmarkStart w:id="871"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871"/>
    </w:p>
    <w:p w14:paraId="33382BC3" w14:textId="77777777" w:rsidR="00711A1D" w:rsidRPr="00711A1D" w:rsidRDefault="00711A1D" w:rsidP="00711A1D">
      <w:pPr>
        <w:rPr>
          <w:noProof/>
        </w:rPr>
      </w:pPr>
      <w:bookmarkStart w:id="872"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872"/>
    </w:p>
    <w:p w14:paraId="78F4B469" w14:textId="77777777" w:rsidR="00711A1D" w:rsidRPr="00711A1D" w:rsidRDefault="00711A1D" w:rsidP="00711A1D">
      <w:pPr>
        <w:rPr>
          <w:noProof/>
        </w:rPr>
      </w:pPr>
      <w:bookmarkStart w:id="873" w:name="_ENREF_18"/>
      <w:r w:rsidRPr="00711A1D">
        <w:rPr>
          <w:noProof/>
        </w:rPr>
        <w:t>[18]</w:t>
      </w:r>
      <w:r w:rsidRPr="00711A1D">
        <w:rPr>
          <w:noProof/>
        </w:rPr>
        <w:tab/>
        <w:t>Quapp, K. M., and Weiss, J. A., 1998, "Material characterization of human medial collateral ligament," J Biomech Eng, 120(6), pp. 757-763.</w:t>
      </w:r>
      <w:bookmarkEnd w:id="873"/>
    </w:p>
    <w:p w14:paraId="32CA7FF9" w14:textId="77777777" w:rsidR="00711A1D" w:rsidRPr="00711A1D" w:rsidRDefault="00711A1D" w:rsidP="00711A1D">
      <w:pPr>
        <w:rPr>
          <w:noProof/>
        </w:rPr>
      </w:pPr>
      <w:bookmarkStart w:id="874"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874"/>
    </w:p>
    <w:p w14:paraId="16AAC6F4" w14:textId="77777777" w:rsidR="00711A1D" w:rsidRPr="00711A1D" w:rsidRDefault="00711A1D" w:rsidP="00711A1D">
      <w:pPr>
        <w:rPr>
          <w:noProof/>
        </w:rPr>
      </w:pPr>
      <w:bookmarkStart w:id="875" w:name="_ENREF_20"/>
      <w:r w:rsidRPr="00711A1D">
        <w:rPr>
          <w:noProof/>
        </w:rPr>
        <w:t>[20]</w:t>
      </w:r>
      <w:r w:rsidRPr="00711A1D">
        <w:rPr>
          <w:noProof/>
        </w:rPr>
        <w:tab/>
        <w:t>Veronda, D. R., and Westmann, R. A., 1970, "Mechanical Characterization of Skin - Finite Deformations," J. Biomechanics, Vol. 3, pp. 111-124.</w:t>
      </w:r>
      <w:bookmarkEnd w:id="875"/>
    </w:p>
    <w:p w14:paraId="1320DA6A" w14:textId="77777777" w:rsidR="00711A1D" w:rsidRPr="00711A1D" w:rsidRDefault="00711A1D" w:rsidP="00711A1D">
      <w:pPr>
        <w:rPr>
          <w:noProof/>
        </w:rPr>
      </w:pPr>
      <w:bookmarkStart w:id="876"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876"/>
    </w:p>
    <w:p w14:paraId="52C64EC2" w14:textId="77777777" w:rsidR="00711A1D" w:rsidRPr="00711A1D" w:rsidRDefault="00711A1D" w:rsidP="00711A1D">
      <w:pPr>
        <w:rPr>
          <w:noProof/>
        </w:rPr>
      </w:pPr>
      <w:bookmarkStart w:id="877"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877"/>
    </w:p>
    <w:p w14:paraId="498B1043" w14:textId="77777777" w:rsidR="00711A1D" w:rsidRPr="00711A1D" w:rsidRDefault="00711A1D" w:rsidP="00711A1D">
      <w:pPr>
        <w:rPr>
          <w:noProof/>
        </w:rPr>
      </w:pPr>
      <w:bookmarkStart w:id="878" w:name="_ENREF_23"/>
      <w:r w:rsidRPr="00711A1D">
        <w:rPr>
          <w:noProof/>
        </w:rPr>
        <w:t>[23]</w:t>
      </w:r>
      <w:r w:rsidRPr="00711A1D">
        <w:rPr>
          <w:noProof/>
        </w:rPr>
        <w:tab/>
        <w:t>Bonet, J., and Wood, R. D., 1997, Nonlinear continuum mechanics for finite element analysis, Cambridge University Press.</w:t>
      </w:r>
      <w:bookmarkEnd w:id="878"/>
    </w:p>
    <w:p w14:paraId="01797796" w14:textId="77777777" w:rsidR="00711A1D" w:rsidRPr="00711A1D" w:rsidRDefault="00711A1D" w:rsidP="00711A1D">
      <w:pPr>
        <w:rPr>
          <w:noProof/>
        </w:rPr>
      </w:pPr>
      <w:bookmarkStart w:id="879" w:name="_ENREF_24"/>
      <w:r w:rsidRPr="00711A1D">
        <w:rPr>
          <w:noProof/>
        </w:rPr>
        <w:t>[24]</w:t>
      </w:r>
      <w:r w:rsidRPr="00711A1D">
        <w:rPr>
          <w:noProof/>
        </w:rPr>
        <w:tab/>
        <w:t>Carter, D. R., and Hayes, W. C., 1976, "Bone compressive strength: the influence of density and strain rate," Science, 194(4270), pp. 1174-1176.</w:t>
      </w:r>
      <w:bookmarkEnd w:id="879"/>
    </w:p>
    <w:p w14:paraId="4BE3FAA8" w14:textId="77777777" w:rsidR="00711A1D" w:rsidRPr="00711A1D" w:rsidRDefault="00711A1D" w:rsidP="00711A1D">
      <w:pPr>
        <w:rPr>
          <w:noProof/>
        </w:rPr>
      </w:pPr>
      <w:bookmarkStart w:id="880" w:name="_ENREF_25"/>
      <w:r w:rsidRPr="00711A1D">
        <w:rPr>
          <w:noProof/>
        </w:rPr>
        <w:t>[25]</w:t>
      </w:r>
      <w:r w:rsidRPr="00711A1D">
        <w:rPr>
          <w:noProof/>
        </w:rPr>
        <w:tab/>
        <w:t>Carter, D. R., and Hayes, W. C., 1977, "The compressive behavior of bone as a two-phase porous structure," J Bone Joint Surg Am, 59(7), pp. 954-962.</w:t>
      </w:r>
      <w:bookmarkEnd w:id="880"/>
    </w:p>
    <w:p w14:paraId="6764EF22" w14:textId="77777777" w:rsidR="00711A1D" w:rsidRPr="00711A1D" w:rsidRDefault="00711A1D" w:rsidP="00711A1D">
      <w:pPr>
        <w:rPr>
          <w:noProof/>
        </w:rPr>
      </w:pPr>
      <w:bookmarkStart w:id="881" w:name="_ENREF_26"/>
      <w:r w:rsidRPr="00711A1D">
        <w:rPr>
          <w:noProof/>
        </w:rPr>
        <w:t>[26]</w:t>
      </w:r>
      <w:r w:rsidRPr="00711A1D">
        <w:rPr>
          <w:noProof/>
        </w:rPr>
        <w:tab/>
        <w:t>Overbeek, J. T., 1956, "The Donnan equilibrium," Prog Biophys Biophys Chem, 6, pp. 57-84.</w:t>
      </w:r>
      <w:bookmarkEnd w:id="881"/>
    </w:p>
    <w:p w14:paraId="2295E82B" w14:textId="77777777" w:rsidR="00711A1D" w:rsidRPr="00711A1D" w:rsidRDefault="00711A1D" w:rsidP="00711A1D">
      <w:pPr>
        <w:rPr>
          <w:noProof/>
        </w:rPr>
      </w:pPr>
      <w:bookmarkStart w:id="882" w:name="_ENREF_27"/>
      <w:r w:rsidRPr="00711A1D">
        <w:rPr>
          <w:noProof/>
        </w:rPr>
        <w:t>[27]</w:t>
      </w:r>
      <w:r w:rsidRPr="00711A1D">
        <w:rPr>
          <w:noProof/>
        </w:rPr>
        <w:tab/>
        <w:t>Lai, W. M., Hou, J. S., and Mow, V. C., 1991, "A triphasic theory for the swelling and deformation behaviors of articular cartilage," J Biomech Eng, 113(3), pp. 245-258.</w:t>
      </w:r>
      <w:bookmarkEnd w:id="882"/>
    </w:p>
    <w:p w14:paraId="45694551" w14:textId="77777777" w:rsidR="00711A1D" w:rsidRPr="00711A1D" w:rsidRDefault="00711A1D" w:rsidP="00711A1D">
      <w:pPr>
        <w:rPr>
          <w:noProof/>
        </w:rPr>
      </w:pPr>
      <w:bookmarkStart w:id="883"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883"/>
    </w:p>
    <w:p w14:paraId="66E68CCA" w14:textId="77777777" w:rsidR="00711A1D" w:rsidRPr="00711A1D" w:rsidRDefault="00711A1D" w:rsidP="00711A1D">
      <w:pPr>
        <w:rPr>
          <w:noProof/>
        </w:rPr>
      </w:pPr>
      <w:bookmarkStart w:id="884"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884"/>
    </w:p>
    <w:p w14:paraId="31C6FEAF" w14:textId="77777777" w:rsidR="00711A1D" w:rsidRPr="00711A1D" w:rsidRDefault="00711A1D" w:rsidP="00711A1D">
      <w:pPr>
        <w:rPr>
          <w:noProof/>
        </w:rPr>
      </w:pPr>
      <w:bookmarkStart w:id="885"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885"/>
    </w:p>
    <w:p w14:paraId="5121E746" w14:textId="77777777" w:rsidR="00711A1D" w:rsidRPr="00711A1D" w:rsidRDefault="00711A1D" w:rsidP="00711A1D">
      <w:pPr>
        <w:rPr>
          <w:noProof/>
        </w:rPr>
      </w:pPr>
      <w:bookmarkStart w:id="886" w:name="_ENREF_31"/>
      <w:r w:rsidRPr="00711A1D">
        <w:rPr>
          <w:noProof/>
        </w:rPr>
        <w:t>[31]</w:t>
      </w:r>
      <w:r w:rsidRPr="00711A1D">
        <w:rPr>
          <w:noProof/>
        </w:rPr>
        <w:tab/>
        <w:t>Ateshian, G. A., and Ricken, T., 2010, "Multigenerational interstitial growth of biological tissues," Biomech Model Mechanobiol, 9(6), pp. 689-702.</w:t>
      </w:r>
      <w:bookmarkEnd w:id="886"/>
    </w:p>
    <w:p w14:paraId="7C381329" w14:textId="77777777" w:rsidR="00711A1D" w:rsidRPr="00711A1D" w:rsidRDefault="00711A1D" w:rsidP="00711A1D">
      <w:pPr>
        <w:rPr>
          <w:noProof/>
        </w:rPr>
      </w:pPr>
      <w:bookmarkStart w:id="887"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887"/>
    </w:p>
    <w:p w14:paraId="5FE113E8" w14:textId="77777777" w:rsidR="00711A1D" w:rsidRPr="00711A1D" w:rsidRDefault="00711A1D" w:rsidP="00711A1D">
      <w:pPr>
        <w:rPr>
          <w:noProof/>
        </w:rPr>
      </w:pPr>
      <w:bookmarkStart w:id="888"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888"/>
    </w:p>
    <w:p w14:paraId="36FDCD92" w14:textId="77777777" w:rsidR="00711A1D" w:rsidRPr="00711A1D" w:rsidRDefault="00711A1D" w:rsidP="00711A1D">
      <w:pPr>
        <w:rPr>
          <w:noProof/>
        </w:rPr>
      </w:pPr>
      <w:bookmarkStart w:id="889"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889"/>
    </w:p>
    <w:p w14:paraId="26462A35" w14:textId="77777777" w:rsidR="00711A1D" w:rsidRPr="00711A1D" w:rsidRDefault="00711A1D" w:rsidP="00711A1D">
      <w:pPr>
        <w:rPr>
          <w:noProof/>
        </w:rPr>
      </w:pPr>
      <w:bookmarkStart w:id="890" w:name="_ENREF_35"/>
      <w:r w:rsidRPr="00711A1D">
        <w:rPr>
          <w:noProof/>
        </w:rPr>
        <w:t>[35]</w:t>
      </w:r>
      <w:r w:rsidRPr="00711A1D">
        <w:rPr>
          <w:noProof/>
        </w:rPr>
        <w:tab/>
        <w:t>Weinans, H., Huiskes, R., and Grootenboer, H. J., 1992, "The behavior of adaptive bone-remodeling simulation models," J Biomech, 25(12), pp. 1425-1441.</w:t>
      </w:r>
      <w:bookmarkEnd w:id="890"/>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8346A0" w14:textId="77777777" w:rsidR="007E5A74" w:rsidRDefault="007E5A74">
      <w:r>
        <w:separator/>
      </w:r>
    </w:p>
  </w:endnote>
  <w:endnote w:type="continuationSeparator" w:id="0">
    <w:p w14:paraId="062E6C33" w14:textId="77777777" w:rsidR="007E5A74" w:rsidRDefault="007E5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7" w:usb1="00000000" w:usb2="00000000" w:usb3="00000000" w:csb0="0000001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C73D0" w14:textId="77777777" w:rsidR="007E5A74" w:rsidRDefault="007E5A74">
      <w:r>
        <w:separator/>
      </w:r>
    </w:p>
  </w:footnote>
  <w:footnote w:type="continuationSeparator" w:id="0">
    <w:p w14:paraId="4F43F882" w14:textId="77777777" w:rsidR="007E5A74" w:rsidRDefault="007E5A74">
      <w:r>
        <w:continuationSeparator/>
      </w:r>
    </w:p>
  </w:footnote>
  <w:footnote w:id="1">
    <w:p w14:paraId="2EECF9A7" w14:textId="1DEABEEA" w:rsidR="007E5A74" w:rsidRDefault="007E5A74">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7E5A74" w:rsidRDefault="007E5A74">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7E5A74" w:rsidRDefault="007E5A74">
      <w:pPr>
        <w:pStyle w:val="FootnoteText"/>
      </w:pPr>
      <w:r>
        <w:rPr>
          <w:rStyle w:val="FootnoteReference"/>
        </w:rPr>
        <w:footnoteRef/>
      </w:r>
      <w:r>
        <w:t xml:space="preserve"> Support for apostrophes was not added until FEBio version 2.1.</w:t>
      </w:r>
    </w:p>
  </w:footnote>
  <w:footnote w:id="4">
    <w:p w14:paraId="5B9D4F51" w14:textId="321110ED" w:rsidR="007E5A74" w:rsidRDefault="007E5A74">
      <w:pPr>
        <w:pStyle w:val="FootnoteText"/>
      </w:pPr>
      <w:r>
        <w:rPr>
          <w:rStyle w:val="FootnoteReference"/>
        </w:rPr>
        <w:footnoteRef/>
      </w:r>
      <w:r>
        <w:t xml:space="preserve"> FEBio continues to read some older formats, but they are considered to be obsolete.</w:t>
      </w:r>
    </w:p>
  </w:footnote>
  <w:footnote w:id="5">
    <w:p w14:paraId="75238AE5" w14:textId="77777777" w:rsidR="007E5A74" w:rsidRDefault="007E5A74" w:rsidP="00602A42">
      <w:pPr>
        <w:pStyle w:val="FootnoteText"/>
      </w:pPr>
      <w:r>
        <w:rPr>
          <w:rStyle w:val="FootnoteReference"/>
        </w:rPr>
        <w:footnoteRef/>
      </w:r>
      <w:r>
        <w:t xml:space="preserve"> In future versions of FEBio rigid surfaces will be automatically picked to be the master. </w:t>
      </w:r>
    </w:p>
  </w:footnote>
  <w:footnote w:id="6">
    <w:p w14:paraId="7DD11F1F" w14:textId="46924EE0" w:rsidR="007E5A74" w:rsidRDefault="007E5A74">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7">
    <w:p w14:paraId="2FB68287" w14:textId="77777777" w:rsidR="007E5A74" w:rsidRPr="00112C98" w:rsidRDefault="007E5A74">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8">
    <w:p w14:paraId="40658FAD" w14:textId="3D119BD6" w:rsidR="007E5A74" w:rsidRPr="009339D1" w:rsidRDefault="007E5A74">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9">
    <w:p w14:paraId="07BA31D0" w14:textId="77777777" w:rsidR="007E5A74" w:rsidRDefault="007E5A74">
      <w:pPr>
        <w:pStyle w:val="FootnoteText"/>
      </w:pPr>
      <w:r>
        <w:rPr>
          <w:rStyle w:val="FootnoteReference"/>
        </w:rPr>
        <w:footnoteRef/>
      </w:r>
      <w:r>
        <w:t xml:space="preserve"> This is different from previous versions of FEBio where rigid bodies were initially fully constrained.</w:t>
      </w:r>
    </w:p>
  </w:footnote>
  <w:footnote w:id="10">
    <w:p w14:paraId="3CF87F46" w14:textId="4F2C601E" w:rsidR="007E5A74" w:rsidRDefault="007E5A74">
      <w:pPr>
        <w:pStyle w:val="FootnoteText"/>
      </w:pPr>
      <w:r>
        <w:rPr>
          <w:rStyle w:val="FootnoteReference"/>
        </w:rPr>
        <w:footnoteRef/>
      </w:r>
      <w:r>
        <w:t xml:space="preserve"> As of FEBio 2.0, some features are available that may help with this issue, but they are still experimental.</w:t>
      </w:r>
    </w:p>
  </w:footnote>
  <w:footnote w:id="11">
    <w:p w14:paraId="40BAAF0B" w14:textId="5E396B87" w:rsidR="007E5A74" w:rsidRDefault="007E5A74">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7E5A74" w:rsidRDefault="007E5A7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7E5A74" w:rsidRDefault="007E5A74"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7E5A74" w:rsidRDefault="007E5A7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4087">
      <w:rPr>
        <w:rStyle w:val="PageNumber"/>
        <w:noProof/>
      </w:rPr>
      <w:t>154</w:t>
    </w:r>
    <w:r>
      <w:rPr>
        <w:rStyle w:val="PageNumber"/>
      </w:rPr>
      <w:fldChar w:fldCharType="end"/>
    </w:r>
  </w:p>
  <w:p w14:paraId="4C9E34C0" w14:textId="77777777" w:rsidR="007E5A74" w:rsidRDefault="007E5A74"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087"/>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619"/>
    <w:rsid w:val="001A1F06"/>
    <w:rsid w:val="001A238B"/>
    <w:rsid w:val="001A4C1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2FB6"/>
    <w:rsid w:val="004540D2"/>
    <w:rsid w:val="004602BB"/>
    <w:rsid w:val="00460F66"/>
    <w:rsid w:val="00465CC4"/>
    <w:rsid w:val="004668AA"/>
    <w:rsid w:val="00470C94"/>
    <w:rsid w:val="00473134"/>
    <w:rsid w:val="00473EE6"/>
    <w:rsid w:val="00476C4E"/>
    <w:rsid w:val="00480951"/>
    <w:rsid w:val="004816A2"/>
    <w:rsid w:val="00481AAC"/>
    <w:rsid w:val="0048651F"/>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5A74"/>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09E"/>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03AC"/>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C573A"/>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4E86"/>
    <w:rsid w:val="00F958DC"/>
    <w:rsid w:val="00F97DD9"/>
    <w:rsid w:val="00FA2E2E"/>
    <w:rsid w:val="00FA354B"/>
    <w:rsid w:val="00FA4318"/>
    <w:rsid w:val="00FA64A5"/>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07" Type="http://schemas.openxmlformats.org/officeDocument/2006/relationships/image" Target="media/image846.wmf"/><Relationship Id="rId1408" Type="http://schemas.openxmlformats.org/officeDocument/2006/relationships/image" Target="media/image847.wmf"/><Relationship Id="rId1409" Type="http://schemas.openxmlformats.org/officeDocument/2006/relationships/image" Target="media/image848.wmf"/><Relationship Id="rId30" Type="http://schemas.openxmlformats.org/officeDocument/2006/relationships/image" Target="media/image5.wmf"/><Relationship Id="rId31" Type="http://schemas.openxmlformats.org/officeDocument/2006/relationships/image" Target="media/image6.wmf"/><Relationship Id="rId32" Type="http://schemas.openxmlformats.org/officeDocument/2006/relationships/image" Target="media/image7.wmf"/><Relationship Id="rId33" Type="http://schemas.openxmlformats.org/officeDocument/2006/relationships/image" Target="media/image8.wmf"/><Relationship Id="rId34" Type="http://schemas.openxmlformats.org/officeDocument/2006/relationships/image" Target="media/image9.wmf"/><Relationship Id="rId35" Type="http://schemas.openxmlformats.org/officeDocument/2006/relationships/image" Target="media/image10.wmf"/><Relationship Id="rId36" Type="http://schemas.openxmlformats.org/officeDocument/2006/relationships/image" Target="media/image11.wmf"/><Relationship Id="rId37" Type="http://schemas.openxmlformats.org/officeDocument/2006/relationships/image" Target="media/image12.wmf"/><Relationship Id="rId38" Type="http://schemas.openxmlformats.org/officeDocument/2006/relationships/hyperlink" Target="http://mrl.sci.utah.edu/software/febio" TargetMode="External"/><Relationship Id="rId39" Type="http://schemas.openxmlformats.org/officeDocument/2006/relationships/image" Target="media/image13.wmf"/><Relationship Id="rId400" Type="http://schemas.openxmlformats.org/officeDocument/2006/relationships/image" Target="media/image373.wmf"/><Relationship Id="rId401" Type="http://schemas.openxmlformats.org/officeDocument/2006/relationships/image" Target="media/image374.emf"/><Relationship Id="rId402" Type="http://schemas.openxmlformats.org/officeDocument/2006/relationships/oleObject" Target="embeddings/oleObject1.bin"/><Relationship Id="rId403" Type="http://schemas.openxmlformats.org/officeDocument/2006/relationships/image" Target="media/image375.emf"/><Relationship Id="rId404" Type="http://schemas.openxmlformats.org/officeDocument/2006/relationships/oleObject" Target="embeddings/oleObject2.bin"/><Relationship Id="rId405" Type="http://schemas.openxmlformats.org/officeDocument/2006/relationships/image" Target="media/image376.emf"/><Relationship Id="rId406" Type="http://schemas.openxmlformats.org/officeDocument/2006/relationships/oleObject" Target="embeddings/oleObject3.bin"/><Relationship Id="rId407" Type="http://schemas.openxmlformats.org/officeDocument/2006/relationships/image" Target="media/image377.emf"/><Relationship Id="rId408" Type="http://schemas.openxmlformats.org/officeDocument/2006/relationships/oleObject" Target="embeddings/oleObject4.bin"/><Relationship Id="rId409" Type="http://schemas.openxmlformats.org/officeDocument/2006/relationships/image" Target="media/image378.emf"/><Relationship Id="rId1280" Type="http://schemas.openxmlformats.org/officeDocument/2006/relationships/image" Target="media/image719.wmf"/><Relationship Id="rId1281" Type="http://schemas.openxmlformats.org/officeDocument/2006/relationships/image" Target="media/image720.wmf"/><Relationship Id="rId1282" Type="http://schemas.openxmlformats.org/officeDocument/2006/relationships/image" Target="media/image721.wmf"/><Relationship Id="rId1283" Type="http://schemas.openxmlformats.org/officeDocument/2006/relationships/image" Target="media/image722.wmf"/><Relationship Id="rId1284" Type="http://schemas.openxmlformats.org/officeDocument/2006/relationships/image" Target="media/image723.wmf"/><Relationship Id="rId1285" Type="http://schemas.openxmlformats.org/officeDocument/2006/relationships/image" Target="media/image724.wmf"/><Relationship Id="rId1286" Type="http://schemas.openxmlformats.org/officeDocument/2006/relationships/image" Target="media/image725.wmf"/><Relationship Id="rId1287" Type="http://schemas.openxmlformats.org/officeDocument/2006/relationships/image" Target="media/image726.wmf"/><Relationship Id="rId1288" Type="http://schemas.openxmlformats.org/officeDocument/2006/relationships/image" Target="media/image727.wmf"/><Relationship Id="rId1289" Type="http://schemas.openxmlformats.org/officeDocument/2006/relationships/image" Target="media/image728.wmf"/><Relationship Id="rId280" Type="http://schemas.openxmlformats.org/officeDocument/2006/relationships/image" Target="media/image253.wmf"/><Relationship Id="rId281" Type="http://schemas.openxmlformats.org/officeDocument/2006/relationships/image" Target="media/image254.wmf"/><Relationship Id="rId282" Type="http://schemas.openxmlformats.org/officeDocument/2006/relationships/image" Target="media/image255.wmf"/><Relationship Id="rId283" Type="http://schemas.openxmlformats.org/officeDocument/2006/relationships/image" Target="media/image256.wmf"/><Relationship Id="rId284" Type="http://schemas.openxmlformats.org/officeDocument/2006/relationships/image" Target="media/image257.wmf"/><Relationship Id="rId285" Type="http://schemas.openxmlformats.org/officeDocument/2006/relationships/image" Target="media/image258.wmf"/><Relationship Id="rId286" Type="http://schemas.openxmlformats.org/officeDocument/2006/relationships/image" Target="media/image259.wmf"/><Relationship Id="rId287" Type="http://schemas.openxmlformats.org/officeDocument/2006/relationships/image" Target="media/image260.wmf"/><Relationship Id="rId288" Type="http://schemas.openxmlformats.org/officeDocument/2006/relationships/image" Target="media/image261.wmf"/><Relationship Id="rId289" Type="http://schemas.openxmlformats.org/officeDocument/2006/relationships/image" Target="media/image262.wmf"/><Relationship Id="rId1410" Type="http://schemas.openxmlformats.org/officeDocument/2006/relationships/image" Target="media/image849.wmf"/><Relationship Id="rId1411" Type="http://schemas.openxmlformats.org/officeDocument/2006/relationships/image" Target="media/image850.wmf"/><Relationship Id="rId1412" Type="http://schemas.openxmlformats.org/officeDocument/2006/relationships/image" Target="media/image851.wmf"/><Relationship Id="rId1413" Type="http://schemas.openxmlformats.org/officeDocument/2006/relationships/image" Target="media/image852.wmf"/><Relationship Id="rId1414" Type="http://schemas.openxmlformats.org/officeDocument/2006/relationships/image" Target="media/image853.wmf"/><Relationship Id="rId1415" Type="http://schemas.openxmlformats.org/officeDocument/2006/relationships/image" Target="media/image854.wmf"/><Relationship Id="rId1416" Type="http://schemas.openxmlformats.org/officeDocument/2006/relationships/image" Target="media/image855.wmf"/><Relationship Id="rId1417" Type="http://schemas.openxmlformats.org/officeDocument/2006/relationships/image" Target="media/image856.wmf"/><Relationship Id="rId1418" Type="http://schemas.openxmlformats.org/officeDocument/2006/relationships/image" Target="media/image857.wmf"/><Relationship Id="rId1419" Type="http://schemas.openxmlformats.org/officeDocument/2006/relationships/image" Target="media/image858.wmf"/><Relationship Id="rId40" Type="http://schemas.openxmlformats.org/officeDocument/2006/relationships/image" Target="media/image14.wmf"/><Relationship Id="rId41" Type="http://schemas.openxmlformats.org/officeDocument/2006/relationships/image" Target="media/image15.wmf"/><Relationship Id="rId42" Type="http://schemas.openxmlformats.org/officeDocument/2006/relationships/image" Target="media/image16.wmf"/><Relationship Id="rId43" Type="http://schemas.openxmlformats.org/officeDocument/2006/relationships/image" Target="media/image17.wmf"/><Relationship Id="rId44" Type="http://schemas.openxmlformats.org/officeDocument/2006/relationships/image" Target="media/image18.wmf"/><Relationship Id="rId45" Type="http://schemas.openxmlformats.org/officeDocument/2006/relationships/image" Target="media/image19.wmf"/><Relationship Id="rId46" Type="http://schemas.openxmlformats.org/officeDocument/2006/relationships/image" Target="media/image20.wmf"/><Relationship Id="rId47" Type="http://schemas.openxmlformats.org/officeDocument/2006/relationships/image" Target="media/image21.wmf"/><Relationship Id="rId48" Type="http://schemas.openxmlformats.org/officeDocument/2006/relationships/image" Target="media/image22.wmf"/><Relationship Id="rId49" Type="http://schemas.openxmlformats.org/officeDocument/2006/relationships/image" Target="media/image23.wmf"/><Relationship Id="rId410" Type="http://schemas.openxmlformats.org/officeDocument/2006/relationships/oleObject" Target="embeddings/oleObject5.bin"/><Relationship Id="rId411" Type="http://schemas.openxmlformats.org/officeDocument/2006/relationships/image" Target="media/image379.emf"/><Relationship Id="rId412" Type="http://schemas.openxmlformats.org/officeDocument/2006/relationships/oleObject" Target="embeddings/oleObject6.bin"/><Relationship Id="rId413" Type="http://schemas.openxmlformats.org/officeDocument/2006/relationships/image" Target="media/image380.emf"/><Relationship Id="rId414" Type="http://schemas.openxmlformats.org/officeDocument/2006/relationships/oleObject" Target="embeddings/oleObject7.bin"/><Relationship Id="rId415" Type="http://schemas.openxmlformats.org/officeDocument/2006/relationships/image" Target="media/image381.emf"/><Relationship Id="rId416" Type="http://schemas.openxmlformats.org/officeDocument/2006/relationships/oleObject" Target="embeddings/oleObject8.bin"/><Relationship Id="rId417" Type="http://schemas.openxmlformats.org/officeDocument/2006/relationships/image" Target="media/image382.emf"/><Relationship Id="rId418" Type="http://schemas.openxmlformats.org/officeDocument/2006/relationships/oleObject" Target="embeddings/oleObject9.bin"/><Relationship Id="rId419" Type="http://schemas.openxmlformats.org/officeDocument/2006/relationships/image" Target="media/image383.emf"/><Relationship Id="rId1290" Type="http://schemas.openxmlformats.org/officeDocument/2006/relationships/image" Target="media/image729.wmf"/><Relationship Id="rId1291" Type="http://schemas.openxmlformats.org/officeDocument/2006/relationships/image" Target="media/image730.wmf"/><Relationship Id="rId1292" Type="http://schemas.openxmlformats.org/officeDocument/2006/relationships/image" Target="media/image731.wmf"/><Relationship Id="rId1293" Type="http://schemas.openxmlformats.org/officeDocument/2006/relationships/image" Target="media/image732.wmf"/><Relationship Id="rId1294" Type="http://schemas.openxmlformats.org/officeDocument/2006/relationships/image" Target="media/image733.wmf"/><Relationship Id="rId1295" Type="http://schemas.openxmlformats.org/officeDocument/2006/relationships/image" Target="media/image734.wmf"/><Relationship Id="rId1296" Type="http://schemas.openxmlformats.org/officeDocument/2006/relationships/image" Target="media/image735.wmf"/><Relationship Id="rId1297" Type="http://schemas.openxmlformats.org/officeDocument/2006/relationships/image" Target="media/image736.wmf"/><Relationship Id="rId1298" Type="http://schemas.openxmlformats.org/officeDocument/2006/relationships/image" Target="media/image737.wmf"/><Relationship Id="rId1299" Type="http://schemas.openxmlformats.org/officeDocument/2006/relationships/image" Target="media/image738.wmf"/><Relationship Id="rId290" Type="http://schemas.openxmlformats.org/officeDocument/2006/relationships/image" Target="media/image263.wmf"/><Relationship Id="rId291" Type="http://schemas.openxmlformats.org/officeDocument/2006/relationships/image" Target="media/image264.wmf"/><Relationship Id="rId292" Type="http://schemas.openxmlformats.org/officeDocument/2006/relationships/image" Target="media/image265.wmf"/><Relationship Id="rId293" Type="http://schemas.openxmlformats.org/officeDocument/2006/relationships/image" Target="media/image266.wmf"/><Relationship Id="rId294" Type="http://schemas.openxmlformats.org/officeDocument/2006/relationships/image" Target="media/image267.wmf"/><Relationship Id="rId295" Type="http://schemas.openxmlformats.org/officeDocument/2006/relationships/image" Target="media/image268.wmf"/><Relationship Id="rId296" Type="http://schemas.openxmlformats.org/officeDocument/2006/relationships/image" Target="media/image269.wmf"/><Relationship Id="rId297" Type="http://schemas.openxmlformats.org/officeDocument/2006/relationships/image" Target="media/image270.wmf"/><Relationship Id="rId298" Type="http://schemas.openxmlformats.org/officeDocument/2006/relationships/image" Target="media/image271.wmf"/><Relationship Id="rId299" Type="http://schemas.openxmlformats.org/officeDocument/2006/relationships/image" Target="media/image272.wmf"/><Relationship Id="rId1420" Type="http://schemas.openxmlformats.org/officeDocument/2006/relationships/image" Target="media/image859.wmf"/><Relationship Id="rId1421" Type="http://schemas.openxmlformats.org/officeDocument/2006/relationships/image" Target="media/image860.wmf"/><Relationship Id="rId1422" Type="http://schemas.openxmlformats.org/officeDocument/2006/relationships/image" Target="media/image861.wmf"/><Relationship Id="rId1423" Type="http://schemas.openxmlformats.org/officeDocument/2006/relationships/image" Target="media/image862.wmf"/><Relationship Id="rId1424" Type="http://schemas.openxmlformats.org/officeDocument/2006/relationships/image" Target="media/image863.wmf"/><Relationship Id="rId1425" Type="http://schemas.openxmlformats.org/officeDocument/2006/relationships/image" Target="media/image864.wmf"/><Relationship Id="rId1426" Type="http://schemas.openxmlformats.org/officeDocument/2006/relationships/image" Target="media/image865.wmf"/><Relationship Id="rId1427" Type="http://schemas.openxmlformats.org/officeDocument/2006/relationships/image" Target="media/image866.wmf"/><Relationship Id="rId1428" Type="http://schemas.openxmlformats.org/officeDocument/2006/relationships/hyperlink" Target="http://mrl.sci.utah.edu/software/febio" TargetMode="External"/><Relationship Id="rId1429" Type="http://schemas.openxmlformats.org/officeDocument/2006/relationships/image" Target="media/image867.wmf"/><Relationship Id="rId50" Type="http://schemas.openxmlformats.org/officeDocument/2006/relationships/image" Target="media/image24.wmf"/><Relationship Id="rId51" Type="http://schemas.openxmlformats.org/officeDocument/2006/relationships/image" Target="media/image25.wmf"/><Relationship Id="rId52" Type="http://schemas.openxmlformats.org/officeDocument/2006/relationships/image" Target="media/image26.wmf"/><Relationship Id="rId53" Type="http://schemas.openxmlformats.org/officeDocument/2006/relationships/image" Target="media/image27.wmf"/><Relationship Id="rId54" Type="http://schemas.openxmlformats.org/officeDocument/2006/relationships/image" Target="media/image28.wmf"/><Relationship Id="rId55" Type="http://schemas.openxmlformats.org/officeDocument/2006/relationships/image" Target="media/image29.wmf"/><Relationship Id="rId56" Type="http://schemas.openxmlformats.org/officeDocument/2006/relationships/image" Target="media/image30.wmf"/><Relationship Id="rId57" Type="http://schemas.openxmlformats.org/officeDocument/2006/relationships/image" Target="media/image31.wmf"/><Relationship Id="rId58" Type="http://schemas.openxmlformats.org/officeDocument/2006/relationships/image" Target="media/image32.wmf"/><Relationship Id="rId59" Type="http://schemas.openxmlformats.org/officeDocument/2006/relationships/image" Target="media/image33.wmf"/><Relationship Id="rId420" Type="http://schemas.openxmlformats.org/officeDocument/2006/relationships/oleObject" Target="embeddings/oleObject10.bin"/><Relationship Id="rId1100" Type="http://schemas.openxmlformats.org/officeDocument/2006/relationships/image" Target="media/image557.wmf"/><Relationship Id="rId1101" Type="http://schemas.openxmlformats.org/officeDocument/2006/relationships/oleObject" Target="embeddings/oleObject72.bin"/><Relationship Id="rId1102" Type="http://schemas.openxmlformats.org/officeDocument/2006/relationships/image" Target="media/image558.wmf"/><Relationship Id="rId1103" Type="http://schemas.openxmlformats.org/officeDocument/2006/relationships/oleObject" Target="embeddings/oleObject73.bin"/><Relationship Id="rId1104" Type="http://schemas.openxmlformats.org/officeDocument/2006/relationships/image" Target="media/image559.wmf"/><Relationship Id="rId1105" Type="http://schemas.openxmlformats.org/officeDocument/2006/relationships/oleObject" Target="embeddings/oleObject74.bin"/><Relationship Id="rId1106" Type="http://schemas.openxmlformats.org/officeDocument/2006/relationships/image" Target="media/image560.wmf"/><Relationship Id="rId1107" Type="http://schemas.openxmlformats.org/officeDocument/2006/relationships/oleObject" Target="embeddings/oleObject75.bin"/><Relationship Id="rId1108" Type="http://schemas.openxmlformats.org/officeDocument/2006/relationships/image" Target="media/image561.wmf"/><Relationship Id="rId1109" Type="http://schemas.openxmlformats.org/officeDocument/2006/relationships/oleObject" Target="embeddings/oleObject76.bin"/><Relationship Id="rId421" Type="http://schemas.openxmlformats.org/officeDocument/2006/relationships/image" Target="media/image384.wmf"/><Relationship Id="rId422" Type="http://schemas.openxmlformats.org/officeDocument/2006/relationships/image" Target="media/image385.wmf"/><Relationship Id="rId423" Type="http://schemas.openxmlformats.org/officeDocument/2006/relationships/image" Target="media/image386.wmf"/><Relationship Id="rId424" Type="http://schemas.openxmlformats.org/officeDocument/2006/relationships/image" Target="media/image387.wmf"/><Relationship Id="rId425" Type="http://schemas.openxmlformats.org/officeDocument/2006/relationships/image" Target="media/image388.wmf"/><Relationship Id="rId426" Type="http://schemas.openxmlformats.org/officeDocument/2006/relationships/image" Target="media/image389.wmf"/><Relationship Id="rId427" Type="http://schemas.openxmlformats.org/officeDocument/2006/relationships/image" Target="media/image390.emf"/><Relationship Id="rId428" Type="http://schemas.openxmlformats.org/officeDocument/2006/relationships/image" Target="media/image391.wmf"/><Relationship Id="rId429" Type="http://schemas.openxmlformats.org/officeDocument/2006/relationships/image" Target="media/image392.wmf"/><Relationship Id="rId100" Type="http://schemas.openxmlformats.org/officeDocument/2006/relationships/image" Target="media/image73.wmf"/><Relationship Id="rId101" Type="http://schemas.openxmlformats.org/officeDocument/2006/relationships/image" Target="media/image74.wmf"/><Relationship Id="rId102" Type="http://schemas.openxmlformats.org/officeDocument/2006/relationships/image" Target="media/image75.wmf"/><Relationship Id="rId103" Type="http://schemas.openxmlformats.org/officeDocument/2006/relationships/image" Target="media/image76.wmf"/><Relationship Id="rId104" Type="http://schemas.openxmlformats.org/officeDocument/2006/relationships/image" Target="media/image77.wmf"/><Relationship Id="rId105" Type="http://schemas.openxmlformats.org/officeDocument/2006/relationships/image" Target="media/image78.wmf"/><Relationship Id="rId106" Type="http://schemas.openxmlformats.org/officeDocument/2006/relationships/image" Target="media/image79.wmf"/><Relationship Id="rId107" Type="http://schemas.openxmlformats.org/officeDocument/2006/relationships/image" Target="media/image80.wmf"/><Relationship Id="rId108" Type="http://schemas.openxmlformats.org/officeDocument/2006/relationships/image" Target="media/image81.wmf"/><Relationship Id="rId109" Type="http://schemas.openxmlformats.org/officeDocument/2006/relationships/image" Target="media/image82.wmf"/><Relationship Id="rId1430" Type="http://schemas.openxmlformats.org/officeDocument/2006/relationships/image" Target="media/image868.wmf"/><Relationship Id="rId1431" Type="http://schemas.openxmlformats.org/officeDocument/2006/relationships/image" Target="media/image869.wmf"/><Relationship Id="rId1432" Type="http://schemas.openxmlformats.org/officeDocument/2006/relationships/image" Target="media/image870.wmf"/><Relationship Id="rId1433" Type="http://schemas.openxmlformats.org/officeDocument/2006/relationships/image" Target="media/image871.wmf"/><Relationship Id="rId1434" Type="http://schemas.openxmlformats.org/officeDocument/2006/relationships/image" Target="media/image872.wmf"/><Relationship Id="rId1435" Type="http://schemas.openxmlformats.org/officeDocument/2006/relationships/image" Target="media/image873.wmf"/><Relationship Id="rId1436" Type="http://schemas.openxmlformats.org/officeDocument/2006/relationships/image" Target="media/image874.wmf"/><Relationship Id="rId1437" Type="http://schemas.openxmlformats.org/officeDocument/2006/relationships/image" Target="media/image875.wmf"/><Relationship Id="rId1438" Type="http://schemas.openxmlformats.org/officeDocument/2006/relationships/image" Target="media/image876.wmf"/><Relationship Id="rId1439" Type="http://schemas.openxmlformats.org/officeDocument/2006/relationships/image" Target="media/image877.wmf"/><Relationship Id="rId60" Type="http://schemas.openxmlformats.org/officeDocument/2006/relationships/image" Target="media/image34.wmf"/><Relationship Id="rId61" Type="http://schemas.openxmlformats.org/officeDocument/2006/relationships/image" Target="media/image35.wmf"/><Relationship Id="rId62" Type="http://schemas.openxmlformats.org/officeDocument/2006/relationships/image" Target="media/image36.wmf"/><Relationship Id="rId63" Type="http://schemas.openxmlformats.org/officeDocument/2006/relationships/image" Target="media/image37.wmf"/><Relationship Id="rId64" Type="http://schemas.openxmlformats.org/officeDocument/2006/relationships/image" Target="media/image38.wmf"/><Relationship Id="rId65" Type="http://schemas.openxmlformats.org/officeDocument/2006/relationships/image" Target="media/image39.w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wmf"/><Relationship Id="rId69" Type="http://schemas.openxmlformats.org/officeDocument/2006/relationships/image" Target="media/image43.wmf"/><Relationship Id="rId430" Type="http://schemas.openxmlformats.org/officeDocument/2006/relationships/image" Target="media/image393.wmf"/><Relationship Id="rId1110" Type="http://schemas.openxmlformats.org/officeDocument/2006/relationships/image" Target="media/image562.wmf"/><Relationship Id="rId1111" Type="http://schemas.openxmlformats.org/officeDocument/2006/relationships/oleObject" Target="embeddings/oleObject77.bin"/><Relationship Id="rId1112" Type="http://schemas.openxmlformats.org/officeDocument/2006/relationships/image" Target="media/image563.emf"/><Relationship Id="rId1113" Type="http://schemas.openxmlformats.org/officeDocument/2006/relationships/image" Target="media/image564.emf"/><Relationship Id="rId1114" Type="http://schemas.openxmlformats.org/officeDocument/2006/relationships/image" Target="media/image557.emf"/><Relationship Id="rId1115" Type="http://schemas.openxmlformats.org/officeDocument/2006/relationships/image" Target="media/image558.emf"/><Relationship Id="rId1116" Type="http://schemas.openxmlformats.org/officeDocument/2006/relationships/image" Target="media/image565.wmf"/><Relationship Id="rId1117" Type="http://schemas.openxmlformats.org/officeDocument/2006/relationships/oleObject" Target="embeddings/oleObject78.bin"/><Relationship Id="rId1118" Type="http://schemas.openxmlformats.org/officeDocument/2006/relationships/image" Target="media/image566.wmf"/><Relationship Id="rId1119" Type="http://schemas.openxmlformats.org/officeDocument/2006/relationships/oleObject" Target="embeddings/oleObject79.bin"/><Relationship Id="rId431" Type="http://schemas.openxmlformats.org/officeDocument/2006/relationships/image" Target="media/image394.wmf"/><Relationship Id="rId432" Type="http://schemas.openxmlformats.org/officeDocument/2006/relationships/image" Target="media/image395.wmf"/><Relationship Id="rId433" Type="http://schemas.openxmlformats.org/officeDocument/2006/relationships/image" Target="media/image396.wmf"/><Relationship Id="rId434" Type="http://schemas.openxmlformats.org/officeDocument/2006/relationships/image" Target="media/image397.wmf"/><Relationship Id="rId435" Type="http://schemas.openxmlformats.org/officeDocument/2006/relationships/image" Target="media/image398.wmf"/><Relationship Id="rId436" Type="http://schemas.openxmlformats.org/officeDocument/2006/relationships/image" Target="media/image399.wmf"/><Relationship Id="rId437" Type="http://schemas.openxmlformats.org/officeDocument/2006/relationships/image" Target="media/image400.wmf"/><Relationship Id="rId438" Type="http://schemas.openxmlformats.org/officeDocument/2006/relationships/image" Target="media/image401.wmf"/><Relationship Id="rId439" Type="http://schemas.openxmlformats.org/officeDocument/2006/relationships/image" Target="media/image402.wmf"/><Relationship Id="rId110" Type="http://schemas.openxmlformats.org/officeDocument/2006/relationships/image" Target="media/image83.wmf"/><Relationship Id="rId111" Type="http://schemas.openxmlformats.org/officeDocument/2006/relationships/image" Target="media/image84.wmf"/><Relationship Id="rId112" Type="http://schemas.openxmlformats.org/officeDocument/2006/relationships/image" Target="media/image85.wmf"/><Relationship Id="rId113" Type="http://schemas.openxmlformats.org/officeDocument/2006/relationships/image" Target="media/image86.wmf"/><Relationship Id="rId114" Type="http://schemas.openxmlformats.org/officeDocument/2006/relationships/image" Target="media/image87.wmf"/><Relationship Id="rId115" Type="http://schemas.openxmlformats.org/officeDocument/2006/relationships/image" Target="media/image88.wmf"/><Relationship Id="rId116" Type="http://schemas.openxmlformats.org/officeDocument/2006/relationships/image" Target="media/image89.wmf"/><Relationship Id="rId117" Type="http://schemas.openxmlformats.org/officeDocument/2006/relationships/image" Target="media/image90.wmf"/><Relationship Id="rId118" Type="http://schemas.openxmlformats.org/officeDocument/2006/relationships/image" Target="media/image91.wmf"/><Relationship Id="rId119" Type="http://schemas.openxmlformats.org/officeDocument/2006/relationships/image" Target="media/image92.wmf"/><Relationship Id="rId1440" Type="http://schemas.openxmlformats.org/officeDocument/2006/relationships/image" Target="media/image878.wmf"/><Relationship Id="rId1441" Type="http://schemas.openxmlformats.org/officeDocument/2006/relationships/image" Target="media/image879.wmf"/><Relationship Id="rId1442" Type="http://schemas.openxmlformats.org/officeDocument/2006/relationships/image" Target="media/image880.wmf"/><Relationship Id="rId1443" Type="http://schemas.openxmlformats.org/officeDocument/2006/relationships/image" Target="media/image881.wmf"/><Relationship Id="rId1444" Type="http://schemas.openxmlformats.org/officeDocument/2006/relationships/image" Target="media/image882.wmf"/><Relationship Id="rId1445" Type="http://schemas.openxmlformats.org/officeDocument/2006/relationships/image" Target="media/image883.wmf"/><Relationship Id="rId1446" Type="http://schemas.openxmlformats.org/officeDocument/2006/relationships/image" Target="media/image884.wmf"/><Relationship Id="rId1447" Type="http://schemas.openxmlformats.org/officeDocument/2006/relationships/image" Target="media/image885.wmf"/><Relationship Id="rId1448" Type="http://schemas.openxmlformats.org/officeDocument/2006/relationships/image" Target="media/image886.wmf"/><Relationship Id="rId1449" Type="http://schemas.openxmlformats.org/officeDocument/2006/relationships/image" Target="media/image887.wmf"/><Relationship Id="rId70" Type="http://schemas.openxmlformats.org/officeDocument/2006/relationships/image" Target="media/image44.wmf"/><Relationship Id="rId71" Type="http://schemas.openxmlformats.org/officeDocument/2006/relationships/image" Target="media/image45.wmf"/><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wmf"/><Relationship Id="rId77" Type="http://schemas.openxmlformats.org/officeDocument/2006/relationships/image" Target="media/image51.wmf"/><Relationship Id="rId78" Type="http://schemas.openxmlformats.org/officeDocument/2006/relationships/image" Target="media/image52.wmf"/><Relationship Id="rId79" Type="http://schemas.openxmlformats.org/officeDocument/2006/relationships/image" Target="media/image53.wmf"/><Relationship Id="rId440" Type="http://schemas.openxmlformats.org/officeDocument/2006/relationships/image" Target="media/image403.wmf"/><Relationship Id="rId1120" Type="http://schemas.openxmlformats.org/officeDocument/2006/relationships/image" Target="media/image567.emf"/><Relationship Id="rId1121" Type="http://schemas.openxmlformats.org/officeDocument/2006/relationships/image" Target="media/image568.emf"/><Relationship Id="rId1122" Type="http://schemas.openxmlformats.org/officeDocument/2006/relationships/image" Target="media/image569.emf"/><Relationship Id="rId1123" Type="http://schemas.openxmlformats.org/officeDocument/2006/relationships/image" Target="media/image570.emf"/><Relationship Id="rId1124" Type="http://schemas.openxmlformats.org/officeDocument/2006/relationships/image" Target="media/image565.emf"/><Relationship Id="rId1125" Type="http://schemas.openxmlformats.org/officeDocument/2006/relationships/image" Target="media/image566.emf"/><Relationship Id="rId1126" Type="http://schemas.openxmlformats.org/officeDocument/2006/relationships/image" Target="media/image5670.emf"/><Relationship Id="rId1127" Type="http://schemas.openxmlformats.org/officeDocument/2006/relationships/image" Target="media/image5680.emf"/><Relationship Id="rId1128" Type="http://schemas.openxmlformats.org/officeDocument/2006/relationships/image" Target="media/image571.wmf"/><Relationship Id="rId1129" Type="http://schemas.openxmlformats.org/officeDocument/2006/relationships/oleObject" Target="embeddings/oleObject80.bin"/><Relationship Id="rId441" Type="http://schemas.openxmlformats.org/officeDocument/2006/relationships/image" Target="media/image404.wmf"/><Relationship Id="rId442" Type="http://schemas.openxmlformats.org/officeDocument/2006/relationships/image" Target="media/image405.wmf"/><Relationship Id="rId443" Type="http://schemas.openxmlformats.org/officeDocument/2006/relationships/image" Target="media/image406.wmf"/><Relationship Id="rId444" Type="http://schemas.openxmlformats.org/officeDocument/2006/relationships/image" Target="media/image407.wmf"/><Relationship Id="rId445" Type="http://schemas.openxmlformats.org/officeDocument/2006/relationships/image" Target="media/image408.wmf"/><Relationship Id="rId446" Type="http://schemas.openxmlformats.org/officeDocument/2006/relationships/image" Target="media/image409.wmf"/><Relationship Id="rId447" Type="http://schemas.openxmlformats.org/officeDocument/2006/relationships/image" Target="media/image410.wmf"/><Relationship Id="rId448" Type="http://schemas.openxmlformats.org/officeDocument/2006/relationships/image" Target="media/image411.wmf"/><Relationship Id="rId449" Type="http://schemas.openxmlformats.org/officeDocument/2006/relationships/image" Target="media/image412.wmf"/><Relationship Id="rId120" Type="http://schemas.openxmlformats.org/officeDocument/2006/relationships/image" Target="media/image93.wmf"/><Relationship Id="rId121" Type="http://schemas.openxmlformats.org/officeDocument/2006/relationships/image" Target="media/image94.wmf"/><Relationship Id="rId122" Type="http://schemas.openxmlformats.org/officeDocument/2006/relationships/image" Target="media/image95.wmf"/><Relationship Id="rId123" Type="http://schemas.openxmlformats.org/officeDocument/2006/relationships/image" Target="media/image96.wmf"/><Relationship Id="rId124" Type="http://schemas.openxmlformats.org/officeDocument/2006/relationships/image" Target="media/image97.wmf"/><Relationship Id="rId125" Type="http://schemas.openxmlformats.org/officeDocument/2006/relationships/image" Target="media/image98.wmf"/><Relationship Id="rId126" Type="http://schemas.openxmlformats.org/officeDocument/2006/relationships/image" Target="media/image99.wmf"/><Relationship Id="rId127" Type="http://schemas.openxmlformats.org/officeDocument/2006/relationships/image" Target="media/image100.wmf"/><Relationship Id="rId128" Type="http://schemas.openxmlformats.org/officeDocument/2006/relationships/image" Target="media/image101.wmf"/><Relationship Id="rId129" Type="http://schemas.openxmlformats.org/officeDocument/2006/relationships/image" Target="media/image102.wmf"/><Relationship Id="rId1450" Type="http://schemas.openxmlformats.org/officeDocument/2006/relationships/image" Target="media/image888.wmf"/><Relationship Id="rId1451" Type="http://schemas.openxmlformats.org/officeDocument/2006/relationships/image" Target="media/image889.wmf"/><Relationship Id="rId1452" Type="http://schemas.openxmlformats.org/officeDocument/2006/relationships/image" Target="media/image890.wmf"/><Relationship Id="rId1453" Type="http://schemas.openxmlformats.org/officeDocument/2006/relationships/image" Target="media/image891.wmf"/><Relationship Id="rId1454" Type="http://schemas.openxmlformats.org/officeDocument/2006/relationships/image" Target="media/image892.wmf"/><Relationship Id="rId1455" Type="http://schemas.openxmlformats.org/officeDocument/2006/relationships/image" Target="media/image893.wmf"/><Relationship Id="rId1456" Type="http://schemas.openxmlformats.org/officeDocument/2006/relationships/image" Target="media/image894.wmf"/><Relationship Id="rId1457" Type="http://schemas.openxmlformats.org/officeDocument/2006/relationships/image" Target="media/image895.wmf"/><Relationship Id="rId1458" Type="http://schemas.openxmlformats.org/officeDocument/2006/relationships/image" Target="media/image896.wmf"/><Relationship Id="rId1459" Type="http://schemas.openxmlformats.org/officeDocument/2006/relationships/image" Target="media/image897.wmf"/><Relationship Id="rId80" Type="http://schemas.openxmlformats.org/officeDocument/2006/relationships/image" Target="media/image54.wmf"/><Relationship Id="rId81" Type="http://schemas.openxmlformats.org/officeDocument/2006/relationships/hyperlink" Target="http://mrl.sci.utah.edu/software/febio" TargetMode="External"/><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wmf"/><Relationship Id="rId88" Type="http://schemas.openxmlformats.org/officeDocument/2006/relationships/image" Target="media/image61.wmf"/><Relationship Id="rId89" Type="http://schemas.openxmlformats.org/officeDocument/2006/relationships/image" Target="media/image62.wmf"/><Relationship Id="rId450" Type="http://schemas.openxmlformats.org/officeDocument/2006/relationships/image" Target="media/image413.wmf"/><Relationship Id="rId1130" Type="http://schemas.openxmlformats.org/officeDocument/2006/relationships/image" Target="media/image572.wmf"/><Relationship Id="rId1131" Type="http://schemas.openxmlformats.org/officeDocument/2006/relationships/oleObject" Target="embeddings/oleObject81.bin"/><Relationship Id="rId1132" Type="http://schemas.openxmlformats.org/officeDocument/2006/relationships/image" Target="media/image573.wmf"/><Relationship Id="rId1133" Type="http://schemas.openxmlformats.org/officeDocument/2006/relationships/image" Target="media/image574.wmf"/><Relationship Id="rId1134" Type="http://schemas.openxmlformats.org/officeDocument/2006/relationships/image" Target="media/image575.wmf"/><Relationship Id="rId1135" Type="http://schemas.openxmlformats.org/officeDocument/2006/relationships/image" Target="media/image576.wmf"/><Relationship Id="rId1136" Type="http://schemas.openxmlformats.org/officeDocument/2006/relationships/image" Target="media/image577.wmf"/><Relationship Id="rId1137" Type="http://schemas.openxmlformats.org/officeDocument/2006/relationships/image" Target="media/image578.wmf"/><Relationship Id="rId1138" Type="http://schemas.openxmlformats.org/officeDocument/2006/relationships/image" Target="media/image579.wmf"/><Relationship Id="rId1139" Type="http://schemas.openxmlformats.org/officeDocument/2006/relationships/image" Target="media/image580.wmf"/><Relationship Id="rId451" Type="http://schemas.openxmlformats.org/officeDocument/2006/relationships/image" Target="media/image414.wmf"/><Relationship Id="rId452" Type="http://schemas.openxmlformats.org/officeDocument/2006/relationships/image" Target="media/image415.wmf"/><Relationship Id="rId453" Type="http://schemas.openxmlformats.org/officeDocument/2006/relationships/image" Target="media/image416.wmf"/><Relationship Id="rId454" Type="http://schemas.openxmlformats.org/officeDocument/2006/relationships/image" Target="media/image417.wmf"/><Relationship Id="rId455" Type="http://schemas.openxmlformats.org/officeDocument/2006/relationships/image" Target="media/image418.wmf"/><Relationship Id="rId456" Type="http://schemas.openxmlformats.org/officeDocument/2006/relationships/image" Target="media/image419.wmf"/><Relationship Id="rId459" Type="http://schemas.openxmlformats.org/officeDocument/2006/relationships/image" Target="media/image422.wmf"/><Relationship Id="rId457" Type="http://schemas.openxmlformats.org/officeDocument/2006/relationships/image" Target="media/image420.wmf"/><Relationship Id="rId458" Type="http://schemas.openxmlformats.org/officeDocument/2006/relationships/image" Target="media/image421.wmf"/><Relationship Id="rId130" Type="http://schemas.openxmlformats.org/officeDocument/2006/relationships/image" Target="media/image103.wmf"/><Relationship Id="rId131" Type="http://schemas.openxmlformats.org/officeDocument/2006/relationships/image" Target="media/image104.wmf"/><Relationship Id="rId132" Type="http://schemas.openxmlformats.org/officeDocument/2006/relationships/image" Target="media/image105.wmf"/><Relationship Id="rId133" Type="http://schemas.openxmlformats.org/officeDocument/2006/relationships/image" Target="media/image106.wmf"/><Relationship Id="rId134" Type="http://schemas.openxmlformats.org/officeDocument/2006/relationships/image" Target="media/image107.wmf"/><Relationship Id="rId135" Type="http://schemas.openxmlformats.org/officeDocument/2006/relationships/image" Target="media/image108.wmf"/><Relationship Id="rId136" Type="http://schemas.openxmlformats.org/officeDocument/2006/relationships/image" Target="media/image109.wmf"/><Relationship Id="rId137" Type="http://schemas.openxmlformats.org/officeDocument/2006/relationships/image" Target="media/image110.wmf"/><Relationship Id="rId138" Type="http://schemas.openxmlformats.org/officeDocument/2006/relationships/image" Target="media/image111.wmf"/><Relationship Id="rId139" Type="http://schemas.openxmlformats.org/officeDocument/2006/relationships/image" Target="media/image112.wmf"/><Relationship Id="rId1460" Type="http://schemas.openxmlformats.org/officeDocument/2006/relationships/image" Target="media/image898.wmf"/><Relationship Id="rId1461" Type="http://schemas.openxmlformats.org/officeDocument/2006/relationships/image" Target="media/image899.wmf"/><Relationship Id="rId1462" Type="http://schemas.openxmlformats.org/officeDocument/2006/relationships/image" Target="media/image900.wmf"/><Relationship Id="rId1463" Type="http://schemas.openxmlformats.org/officeDocument/2006/relationships/image" Target="media/image901.wmf"/><Relationship Id="rId1464" Type="http://schemas.openxmlformats.org/officeDocument/2006/relationships/image" Target="media/image902.wmf"/><Relationship Id="rId1465" Type="http://schemas.openxmlformats.org/officeDocument/2006/relationships/image" Target="media/image903.wmf"/><Relationship Id="rId1466" Type="http://schemas.openxmlformats.org/officeDocument/2006/relationships/image" Target="media/image904.wmf"/><Relationship Id="rId1467" Type="http://schemas.openxmlformats.org/officeDocument/2006/relationships/image" Target="media/image905.wmf"/><Relationship Id="rId1468" Type="http://schemas.openxmlformats.org/officeDocument/2006/relationships/image" Target="media/image906.wmf"/><Relationship Id="rId1469" Type="http://schemas.openxmlformats.org/officeDocument/2006/relationships/image" Target="media/image907.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image" Target="media/image69.wmf"/><Relationship Id="rId97" Type="http://schemas.openxmlformats.org/officeDocument/2006/relationships/image" Target="media/image70.wmf"/><Relationship Id="rId98" Type="http://schemas.openxmlformats.org/officeDocument/2006/relationships/image" Target="media/image71.wmf"/><Relationship Id="rId99" Type="http://schemas.openxmlformats.org/officeDocument/2006/relationships/image" Target="media/image72.wmf"/><Relationship Id="rId460" Type="http://schemas.openxmlformats.org/officeDocument/2006/relationships/image" Target="media/image423.wmf"/><Relationship Id="rId1140" Type="http://schemas.openxmlformats.org/officeDocument/2006/relationships/image" Target="media/image581.wmf"/><Relationship Id="rId1141" Type="http://schemas.openxmlformats.org/officeDocument/2006/relationships/image" Target="media/image582.wmf"/><Relationship Id="rId1142" Type="http://schemas.openxmlformats.org/officeDocument/2006/relationships/image" Target="media/image583.wmf"/><Relationship Id="rId1143" Type="http://schemas.openxmlformats.org/officeDocument/2006/relationships/image" Target="media/image584.wmf"/><Relationship Id="rId1144" Type="http://schemas.openxmlformats.org/officeDocument/2006/relationships/image" Target="media/image585.wmf"/><Relationship Id="rId1145" Type="http://schemas.openxmlformats.org/officeDocument/2006/relationships/image" Target="media/image586.wmf"/><Relationship Id="rId1146" Type="http://schemas.openxmlformats.org/officeDocument/2006/relationships/image" Target="media/image587.wmf"/><Relationship Id="rId1147" Type="http://schemas.openxmlformats.org/officeDocument/2006/relationships/image" Target="media/image588.wmf"/><Relationship Id="rId1148" Type="http://schemas.openxmlformats.org/officeDocument/2006/relationships/image" Target="media/image589.wmf"/><Relationship Id="rId1149" Type="http://schemas.openxmlformats.org/officeDocument/2006/relationships/image" Target="media/image590.wmf"/><Relationship Id="rId461" Type="http://schemas.openxmlformats.org/officeDocument/2006/relationships/image" Target="media/image424.wmf"/><Relationship Id="rId462" Type="http://schemas.openxmlformats.org/officeDocument/2006/relationships/image" Target="media/image425.wmf"/><Relationship Id="rId463" Type="http://schemas.openxmlformats.org/officeDocument/2006/relationships/image" Target="media/image426.wmf"/><Relationship Id="rId464" Type="http://schemas.openxmlformats.org/officeDocument/2006/relationships/image" Target="media/image427.wmf"/><Relationship Id="rId465" Type="http://schemas.openxmlformats.org/officeDocument/2006/relationships/image" Target="media/image428.wmf"/><Relationship Id="rId466" Type="http://schemas.openxmlformats.org/officeDocument/2006/relationships/image" Target="media/image429.wmf"/><Relationship Id="rId467" Type="http://schemas.openxmlformats.org/officeDocument/2006/relationships/image" Target="media/image430.wmf"/><Relationship Id="rId468" Type="http://schemas.openxmlformats.org/officeDocument/2006/relationships/image" Target="media/image431.wmf"/><Relationship Id="rId469" Type="http://schemas.openxmlformats.org/officeDocument/2006/relationships/image" Target="media/image432.wmf"/><Relationship Id="rId140" Type="http://schemas.openxmlformats.org/officeDocument/2006/relationships/image" Target="media/image113.wmf"/><Relationship Id="rId141" Type="http://schemas.openxmlformats.org/officeDocument/2006/relationships/image" Target="media/image114.wmf"/><Relationship Id="rId142" Type="http://schemas.openxmlformats.org/officeDocument/2006/relationships/image" Target="media/image115.wmf"/><Relationship Id="rId143" Type="http://schemas.openxmlformats.org/officeDocument/2006/relationships/image" Target="media/image116.wmf"/><Relationship Id="rId144" Type="http://schemas.openxmlformats.org/officeDocument/2006/relationships/image" Target="media/image117.png"/><Relationship Id="rId145" Type="http://schemas.openxmlformats.org/officeDocument/2006/relationships/image" Target="media/image118.wmf"/><Relationship Id="rId146" Type="http://schemas.openxmlformats.org/officeDocument/2006/relationships/image" Target="media/image119.wmf"/><Relationship Id="rId147" Type="http://schemas.openxmlformats.org/officeDocument/2006/relationships/image" Target="media/image120.wmf"/><Relationship Id="rId148" Type="http://schemas.openxmlformats.org/officeDocument/2006/relationships/image" Target="media/image121.wmf"/><Relationship Id="rId149" Type="http://schemas.openxmlformats.org/officeDocument/2006/relationships/image" Target="media/image122.wmf"/><Relationship Id="rId1470" Type="http://schemas.openxmlformats.org/officeDocument/2006/relationships/image" Target="media/image908.wmf"/><Relationship Id="rId1471" Type="http://schemas.openxmlformats.org/officeDocument/2006/relationships/image" Target="media/image909.wmf"/><Relationship Id="rId1472" Type="http://schemas.openxmlformats.org/officeDocument/2006/relationships/image" Target="media/image910.wmf"/><Relationship Id="rId1473" Type="http://schemas.openxmlformats.org/officeDocument/2006/relationships/image" Target="media/image911.wmf"/><Relationship Id="rId1474" Type="http://schemas.openxmlformats.org/officeDocument/2006/relationships/image" Target="media/image912.wmf"/><Relationship Id="rId1475" Type="http://schemas.openxmlformats.org/officeDocument/2006/relationships/image" Target="media/image913.wmf"/><Relationship Id="rId1476" Type="http://schemas.openxmlformats.org/officeDocument/2006/relationships/image" Target="media/image914.wmf"/><Relationship Id="rId1477" Type="http://schemas.openxmlformats.org/officeDocument/2006/relationships/image" Target="media/image915.wmf"/><Relationship Id="rId1478" Type="http://schemas.openxmlformats.org/officeDocument/2006/relationships/image" Target="media/image916.wmf"/><Relationship Id="rId1479" Type="http://schemas.openxmlformats.org/officeDocument/2006/relationships/image" Target="media/image917.wmf"/><Relationship Id="rId470" Type="http://schemas.openxmlformats.org/officeDocument/2006/relationships/image" Target="media/image433.wmf"/><Relationship Id="rId471" Type="http://schemas.openxmlformats.org/officeDocument/2006/relationships/image" Target="media/image434.wmf"/><Relationship Id="rId472" Type="http://schemas.openxmlformats.org/officeDocument/2006/relationships/image" Target="media/image435.wmf"/><Relationship Id="rId473" Type="http://schemas.openxmlformats.org/officeDocument/2006/relationships/image" Target="media/image436.wmf"/><Relationship Id="rId474" Type="http://schemas.openxmlformats.org/officeDocument/2006/relationships/image" Target="media/image437.wmf"/><Relationship Id="rId475" Type="http://schemas.openxmlformats.org/officeDocument/2006/relationships/image" Target="media/image438.wmf"/><Relationship Id="rId1150" Type="http://schemas.openxmlformats.org/officeDocument/2006/relationships/image" Target="media/image591.wmf"/><Relationship Id="rId1151" Type="http://schemas.openxmlformats.org/officeDocument/2006/relationships/image" Target="media/image592.wmf"/><Relationship Id="rId1152" Type="http://schemas.openxmlformats.org/officeDocument/2006/relationships/image" Target="media/image593.wmf"/><Relationship Id="rId1153" Type="http://schemas.openxmlformats.org/officeDocument/2006/relationships/image" Target="media/image594.wmf"/><Relationship Id="rId1154" Type="http://schemas.openxmlformats.org/officeDocument/2006/relationships/image" Target="media/image595.wmf"/><Relationship Id="rId1155" Type="http://schemas.openxmlformats.org/officeDocument/2006/relationships/image" Target="media/image596.wmf"/><Relationship Id="rId1156" Type="http://schemas.openxmlformats.org/officeDocument/2006/relationships/image" Target="media/image597.wmf"/><Relationship Id="rId1157" Type="http://schemas.openxmlformats.org/officeDocument/2006/relationships/image" Target="media/image598.wmf"/><Relationship Id="rId1158" Type="http://schemas.openxmlformats.org/officeDocument/2006/relationships/image" Target="media/image599.wmf"/><Relationship Id="rId1159" Type="http://schemas.openxmlformats.org/officeDocument/2006/relationships/image" Target="media/image600.wmf"/><Relationship Id="rId476" Type="http://schemas.openxmlformats.org/officeDocument/2006/relationships/image" Target="media/image439.wmf"/><Relationship Id="rId477" Type="http://schemas.openxmlformats.org/officeDocument/2006/relationships/image" Target="media/image440.wmf"/><Relationship Id="rId478" Type="http://schemas.openxmlformats.org/officeDocument/2006/relationships/image" Target="media/image441.wmf"/><Relationship Id="rId479" Type="http://schemas.openxmlformats.org/officeDocument/2006/relationships/image" Target="media/image442.wmf"/><Relationship Id="rId150" Type="http://schemas.openxmlformats.org/officeDocument/2006/relationships/image" Target="media/image123.wmf"/><Relationship Id="rId151" Type="http://schemas.openxmlformats.org/officeDocument/2006/relationships/image" Target="media/image124.wmf"/><Relationship Id="rId152" Type="http://schemas.openxmlformats.org/officeDocument/2006/relationships/image" Target="media/image125.wmf"/><Relationship Id="rId153" Type="http://schemas.openxmlformats.org/officeDocument/2006/relationships/image" Target="media/image126.wmf"/><Relationship Id="rId154" Type="http://schemas.openxmlformats.org/officeDocument/2006/relationships/image" Target="media/image127.wmf"/><Relationship Id="rId155" Type="http://schemas.openxmlformats.org/officeDocument/2006/relationships/image" Target="media/image128.wmf"/><Relationship Id="rId156" Type="http://schemas.openxmlformats.org/officeDocument/2006/relationships/image" Target="media/image129.wmf"/><Relationship Id="rId157" Type="http://schemas.openxmlformats.org/officeDocument/2006/relationships/image" Target="media/image130.wmf"/><Relationship Id="rId158" Type="http://schemas.openxmlformats.org/officeDocument/2006/relationships/image" Target="media/image131.wmf"/><Relationship Id="rId159" Type="http://schemas.openxmlformats.org/officeDocument/2006/relationships/image" Target="media/image132.wmf"/><Relationship Id="rId1600" Type="http://schemas.openxmlformats.org/officeDocument/2006/relationships/image" Target="media/image1038.wmf"/><Relationship Id="rId1601" Type="http://schemas.openxmlformats.org/officeDocument/2006/relationships/image" Target="media/image1039.wmf"/><Relationship Id="rId1602" Type="http://schemas.openxmlformats.org/officeDocument/2006/relationships/image" Target="media/image1040.wmf"/><Relationship Id="rId1603" Type="http://schemas.openxmlformats.org/officeDocument/2006/relationships/image" Target="media/image1041.wmf"/><Relationship Id="rId1604" Type="http://schemas.openxmlformats.org/officeDocument/2006/relationships/image" Target="media/image1042.wmf"/><Relationship Id="rId1605" Type="http://schemas.openxmlformats.org/officeDocument/2006/relationships/image" Target="media/image1043.wmf"/><Relationship Id="rId1606" Type="http://schemas.openxmlformats.org/officeDocument/2006/relationships/image" Target="media/image1044.wmf"/><Relationship Id="rId1607" Type="http://schemas.openxmlformats.org/officeDocument/2006/relationships/image" Target="media/image1045.wmf"/><Relationship Id="rId1608" Type="http://schemas.openxmlformats.org/officeDocument/2006/relationships/image" Target="media/image1046.wmf"/><Relationship Id="rId1609" Type="http://schemas.openxmlformats.org/officeDocument/2006/relationships/image" Target="media/image1047.wmf"/><Relationship Id="rId600" Type="http://schemas.openxmlformats.org/officeDocument/2006/relationships/oleObject" Target="embeddings/oleObject49.bin"/><Relationship Id="rId601" Type="http://schemas.openxmlformats.org/officeDocument/2006/relationships/image" Target="media/image525.wmf"/><Relationship Id="rId602" Type="http://schemas.openxmlformats.org/officeDocument/2006/relationships/oleObject" Target="embeddings/oleObject50.bin"/><Relationship Id="rId603" Type="http://schemas.openxmlformats.org/officeDocument/2006/relationships/image" Target="media/image526.wmf"/><Relationship Id="rId604" Type="http://schemas.openxmlformats.org/officeDocument/2006/relationships/oleObject" Target="embeddings/oleObject51.bin"/><Relationship Id="rId605" Type="http://schemas.openxmlformats.org/officeDocument/2006/relationships/image" Target="media/image527.wmf"/><Relationship Id="rId606" Type="http://schemas.openxmlformats.org/officeDocument/2006/relationships/oleObject" Target="embeddings/oleObject52.bin"/><Relationship Id="rId607" Type="http://schemas.openxmlformats.org/officeDocument/2006/relationships/image" Target="media/image528.wmf"/><Relationship Id="rId608" Type="http://schemas.openxmlformats.org/officeDocument/2006/relationships/oleObject" Target="embeddings/oleObject53.bin"/><Relationship Id="rId609" Type="http://schemas.openxmlformats.org/officeDocument/2006/relationships/image" Target="media/image529.wmf"/><Relationship Id="rId1480" Type="http://schemas.openxmlformats.org/officeDocument/2006/relationships/image" Target="media/image918.wmf"/><Relationship Id="rId1481" Type="http://schemas.openxmlformats.org/officeDocument/2006/relationships/image" Target="media/image919.wmf"/><Relationship Id="rId1482" Type="http://schemas.openxmlformats.org/officeDocument/2006/relationships/image" Target="media/image920.wmf"/><Relationship Id="rId1483" Type="http://schemas.openxmlformats.org/officeDocument/2006/relationships/image" Target="media/image921.wmf"/><Relationship Id="rId1484" Type="http://schemas.openxmlformats.org/officeDocument/2006/relationships/image" Target="media/image922.wmf"/><Relationship Id="rId1485" Type="http://schemas.openxmlformats.org/officeDocument/2006/relationships/image" Target="media/image923.wmf"/><Relationship Id="rId1486" Type="http://schemas.openxmlformats.org/officeDocument/2006/relationships/image" Target="media/image924.wmf"/><Relationship Id="rId1487" Type="http://schemas.openxmlformats.org/officeDocument/2006/relationships/image" Target="media/image925.wmf"/><Relationship Id="rId1488" Type="http://schemas.openxmlformats.org/officeDocument/2006/relationships/image" Target="media/image926.wmf"/><Relationship Id="rId1489" Type="http://schemas.openxmlformats.org/officeDocument/2006/relationships/image" Target="media/image927.wmf"/><Relationship Id="rId480" Type="http://schemas.openxmlformats.org/officeDocument/2006/relationships/image" Target="media/image443.wmf"/><Relationship Id="rId481" Type="http://schemas.openxmlformats.org/officeDocument/2006/relationships/image" Target="media/image444.wmf"/><Relationship Id="rId482" Type="http://schemas.openxmlformats.org/officeDocument/2006/relationships/image" Target="media/image445.wmf"/><Relationship Id="rId483" Type="http://schemas.openxmlformats.org/officeDocument/2006/relationships/image" Target="media/image446.wmf"/><Relationship Id="rId484" Type="http://schemas.openxmlformats.org/officeDocument/2006/relationships/image" Target="media/image447.wmf"/><Relationship Id="rId485" Type="http://schemas.openxmlformats.org/officeDocument/2006/relationships/image" Target="media/image448.wmf"/><Relationship Id="rId1160" Type="http://schemas.openxmlformats.org/officeDocument/2006/relationships/image" Target="media/image601.wmf"/><Relationship Id="rId1161" Type="http://schemas.openxmlformats.org/officeDocument/2006/relationships/image" Target="media/image602.wmf"/><Relationship Id="rId1162" Type="http://schemas.openxmlformats.org/officeDocument/2006/relationships/image" Target="media/image603.wmf"/><Relationship Id="rId1163" Type="http://schemas.openxmlformats.org/officeDocument/2006/relationships/image" Target="media/image604.wmf"/><Relationship Id="rId1164" Type="http://schemas.openxmlformats.org/officeDocument/2006/relationships/image" Target="media/image605.wmf"/><Relationship Id="rId1165" Type="http://schemas.openxmlformats.org/officeDocument/2006/relationships/image" Target="media/image606.wmf"/><Relationship Id="rId1166" Type="http://schemas.openxmlformats.org/officeDocument/2006/relationships/image" Target="media/image607.wmf"/><Relationship Id="rId1167" Type="http://schemas.openxmlformats.org/officeDocument/2006/relationships/image" Target="media/image608.wmf"/><Relationship Id="rId1168" Type="http://schemas.openxmlformats.org/officeDocument/2006/relationships/image" Target="media/image609.wmf"/><Relationship Id="rId1169" Type="http://schemas.openxmlformats.org/officeDocument/2006/relationships/image" Target="media/image610.wmf"/><Relationship Id="rId486" Type="http://schemas.openxmlformats.org/officeDocument/2006/relationships/image" Target="media/image449.wmf"/><Relationship Id="rId487" Type="http://schemas.openxmlformats.org/officeDocument/2006/relationships/image" Target="media/image450.wmf"/><Relationship Id="rId488" Type="http://schemas.openxmlformats.org/officeDocument/2006/relationships/image" Target="media/image451.wmf"/><Relationship Id="rId489" Type="http://schemas.openxmlformats.org/officeDocument/2006/relationships/image" Target="media/image452.wmf"/><Relationship Id="rId160" Type="http://schemas.openxmlformats.org/officeDocument/2006/relationships/image" Target="media/image133.wmf"/><Relationship Id="rId161" Type="http://schemas.openxmlformats.org/officeDocument/2006/relationships/image" Target="media/image134.wmf"/><Relationship Id="rId162" Type="http://schemas.openxmlformats.org/officeDocument/2006/relationships/image" Target="media/image135.wmf"/><Relationship Id="rId163" Type="http://schemas.openxmlformats.org/officeDocument/2006/relationships/image" Target="media/image136.wmf"/><Relationship Id="rId164" Type="http://schemas.openxmlformats.org/officeDocument/2006/relationships/image" Target="media/image137.wmf"/><Relationship Id="rId165" Type="http://schemas.openxmlformats.org/officeDocument/2006/relationships/image" Target="media/image138.wmf"/><Relationship Id="rId166" Type="http://schemas.openxmlformats.org/officeDocument/2006/relationships/image" Target="media/image139.wmf"/><Relationship Id="rId167" Type="http://schemas.openxmlformats.org/officeDocument/2006/relationships/image" Target="media/image140.wmf"/><Relationship Id="rId168" Type="http://schemas.openxmlformats.org/officeDocument/2006/relationships/image" Target="media/image141.wmf"/><Relationship Id="rId169" Type="http://schemas.openxmlformats.org/officeDocument/2006/relationships/image" Target="media/image142.wmf"/><Relationship Id="rId1610" Type="http://schemas.openxmlformats.org/officeDocument/2006/relationships/image" Target="media/image1048.wmf"/><Relationship Id="rId1611" Type="http://schemas.openxmlformats.org/officeDocument/2006/relationships/image" Target="media/image1049.wmf"/><Relationship Id="rId1612" Type="http://schemas.openxmlformats.org/officeDocument/2006/relationships/image" Target="media/image1050.wmf"/><Relationship Id="rId1613" Type="http://schemas.openxmlformats.org/officeDocument/2006/relationships/image" Target="media/image1051.wmf"/><Relationship Id="rId1614" Type="http://schemas.openxmlformats.org/officeDocument/2006/relationships/image" Target="media/image1052.wmf"/><Relationship Id="rId1615" Type="http://schemas.openxmlformats.org/officeDocument/2006/relationships/image" Target="media/image1053.wmf"/><Relationship Id="rId1616" Type="http://schemas.openxmlformats.org/officeDocument/2006/relationships/image" Target="media/image1054.wmf"/><Relationship Id="rId1617" Type="http://schemas.openxmlformats.org/officeDocument/2006/relationships/image" Target="media/image1055.wmf"/><Relationship Id="rId1618" Type="http://schemas.openxmlformats.org/officeDocument/2006/relationships/image" Target="media/image1056.wmf"/><Relationship Id="rId1619" Type="http://schemas.openxmlformats.org/officeDocument/2006/relationships/image" Target="media/image1057.wmf"/><Relationship Id="rId610" Type="http://schemas.openxmlformats.org/officeDocument/2006/relationships/oleObject" Target="embeddings/oleObject54.bin"/><Relationship Id="rId611" Type="http://schemas.openxmlformats.org/officeDocument/2006/relationships/image" Target="media/image530.emf"/><Relationship Id="rId612" Type="http://schemas.openxmlformats.org/officeDocument/2006/relationships/image" Target="media/image531.emf"/><Relationship Id="rId613" Type="http://schemas.openxmlformats.org/officeDocument/2006/relationships/image" Target="media/image532.png"/><Relationship Id="rId1490" Type="http://schemas.openxmlformats.org/officeDocument/2006/relationships/image" Target="media/image928.wmf"/><Relationship Id="rId1491" Type="http://schemas.openxmlformats.org/officeDocument/2006/relationships/image" Target="media/image929.wmf"/><Relationship Id="rId1492" Type="http://schemas.openxmlformats.org/officeDocument/2006/relationships/image" Target="media/image930.wmf"/><Relationship Id="rId1493" Type="http://schemas.openxmlformats.org/officeDocument/2006/relationships/image" Target="media/image931.wmf"/><Relationship Id="rId1494" Type="http://schemas.openxmlformats.org/officeDocument/2006/relationships/image" Target="media/image932.wmf"/><Relationship Id="rId1495" Type="http://schemas.openxmlformats.org/officeDocument/2006/relationships/image" Target="media/image933.wmf"/><Relationship Id="rId1496" Type="http://schemas.openxmlformats.org/officeDocument/2006/relationships/image" Target="media/image934.wmf"/><Relationship Id="rId1497" Type="http://schemas.openxmlformats.org/officeDocument/2006/relationships/image" Target="media/image935.wmf"/><Relationship Id="rId1498" Type="http://schemas.openxmlformats.org/officeDocument/2006/relationships/image" Target="media/image936.wmf"/><Relationship Id="rId1499" Type="http://schemas.openxmlformats.org/officeDocument/2006/relationships/image" Target="media/image937.wmf"/><Relationship Id="rId490" Type="http://schemas.openxmlformats.org/officeDocument/2006/relationships/image" Target="media/image453.wmf"/><Relationship Id="rId491" Type="http://schemas.openxmlformats.org/officeDocument/2006/relationships/image" Target="media/image454.wmf"/><Relationship Id="rId492" Type="http://schemas.openxmlformats.org/officeDocument/2006/relationships/image" Target="media/image455.wmf"/><Relationship Id="rId493" Type="http://schemas.openxmlformats.org/officeDocument/2006/relationships/image" Target="media/image456.wmf"/><Relationship Id="rId494" Type="http://schemas.openxmlformats.org/officeDocument/2006/relationships/image" Target="media/image457.wmf"/><Relationship Id="rId495" Type="http://schemas.openxmlformats.org/officeDocument/2006/relationships/image" Target="media/image458.wmf"/><Relationship Id="rId1170" Type="http://schemas.openxmlformats.org/officeDocument/2006/relationships/image" Target="media/image611.wmf"/><Relationship Id="rId1171" Type="http://schemas.openxmlformats.org/officeDocument/2006/relationships/image" Target="media/image612.wmf"/><Relationship Id="rId1172" Type="http://schemas.openxmlformats.org/officeDocument/2006/relationships/image" Target="media/image613.wmf"/><Relationship Id="rId1173" Type="http://schemas.openxmlformats.org/officeDocument/2006/relationships/image" Target="media/image614.wmf"/><Relationship Id="rId1174" Type="http://schemas.openxmlformats.org/officeDocument/2006/relationships/image" Target="media/image615.wmf"/><Relationship Id="rId1175" Type="http://schemas.openxmlformats.org/officeDocument/2006/relationships/image" Target="media/image616.wmf"/><Relationship Id="rId1176" Type="http://schemas.openxmlformats.org/officeDocument/2006/relationships/image" Target="media/image617.wmf"/><Relationship Id="rId1177" Type="http://schemas.openxmlformats.org/officeDocument/2006/relationships/image" Target="media/image618.wmf"/><Relationship Id="rId1178" Type="http://schemas.openxmlformats.org/officeDocument/2006/relationships/image" Target="media/image619.wmf"/><Relationship Id="rId1179" Type="http://schemas.openxmlformats.org/officeDocument/2006/relationships/image" Target="media/image620.wmf"/><Relationship Id="rId496" Type="http://schemas.openxmlformats.org/officeDocument/2006/relationships/image" Target="media/image459.wmf"/><Relationship Id="rId497" Type="http://schemas.openxmlformats.org/officeDocument/2006/relationships/image" Target="media/image460.wmf"/><Relationship Id="rId498" Type="http://schemas.openxmlformats.org/officeDocument/2006/relationships/image" Target="media/image461.wmf"/><Relationship Id="rId499" Type="http://schemas.openxmlformats.org/officeDocument/2006/relationships/image" Target="media/image462.wmf"/><Relationship Id="rId170" Type="http://schemas.openxmlformats.org/officeDocument/2006/relationships/image" Target="media/image143.wmf"/><Relationship Id="rId171" Type="http://schemas.openxmlformats.org/officeDocument/2006/relationships/image" Target="media/image144.wmf"/><Relationship Id="rId172" Type="http://schemas.openxmlformats.org/officeDocument/2006/relationships/image" Target="media/image145.wmf"/><Relationship Id="rId173" Type="http://schemas.openxmlformats.org/officeDocument/2006/relationships/image" Target="media/image146.wmf"/><Relationship Id="rId174" Type="http://schemas.openxmlformats.org/officeDocument/2006/relationships/image" Target="media/image147.wmf"/><Relationship Id="rId175" Type="http://schemas.openxmlformats.org/officeDocument/2006/relationships/image" Target="media/image148.wmf"/><Relationship Id="rId176" Type="http://schemas.openxmlformats.org/officeDocument/2006/relationships/image" Target="media/image149.wmf"/><Relationship Id="rId177" Type="http://schemas.openxmlformats.org/officeDocument/2006/relationships/image" Target="media/image150.wmf"/><Relationship Id="rId178" Type="http://schemas.openxmlformats.org/officeDocument/2006/relationships/image" Target="media/image151.wmf"/><Relationship Id="rId179" Type="http://schemas.openxmlformats.org/officeDocument/2006/relationships/image" Target="media/image152.wmf"/><Relationship Id="rId1620" Type="http://schemas.openxmlformats.org/officeDocument/2006/relationships/image" Target="media/image1058.wmf"/><Relationship Id="rId1621" Type="http://schemas.openxmlformats.org/officeDocument/2006/relationships/image" Target="media/image1059.wmf"/><Relationship Id="rId1622" Type="http://schemas.openxmlformats.org/officeDocument/2006/relationships/image" Target="media/image1060.wmf"/><Relationship Id="rId1623" Type="http://schemas.openxmlformats.org/officeDocument/2006/relationships/image" Target="media/image1061.wmf"/><Relationship Id="rId1624" Type="http://schemas.openxmlformats.org/officeDocument/2006/relationships/image" Target="media/image1062.wmf"/><Relationship Id="rId1625" Type="http://schemas.openxmlformats.org/officeDocument/2006/relationships/image" Target="media/image1063.wmf"/><Relationship Id="rId1626" Type="http://schemas.openxmlformats.org/officeDocument/2006/relationships/image" Target="media/image1064.wmf"/><Relationship Id="rId1627" Type="http://schemas.openxmlformats.org/officeDocument/2006/relationships/image" Target="media/image1065.wmf"/><Relationship Id="rId1628" Type="http://schemas.openxmlformats.org/officeDocument/2006/relationships/image" Target="media/image1066.wmf"/><Relationship Id="rId1629" Type="http://schemas.openxmlformats.org/officeDocument/2006/relationships/image" Target="media/image1067.wmf"/><Relationship Id="rId1300" Type="http://schemas.openxmlformats.org/officeDocument/2006/relationships/image" Target="media/image739.wmf"/><Relationship Id="rId1301" Type="http://schemas.openxmlformats.org/officeDocument/2006/relationships/image" Target="media/image740.wmf"/><Relationship Id="rId1302" Type="http://schemas.openxmlformats.org/officeDocument/2006/relationships/image" Target="media/image741.wmf"/><Relationship Id="rId1303" Type="http://schemas.openxmlformats.org/officeDocument/2006/relationships/image" Target="media/image742.wmf"/><Relationship Id="rId1304" Type="http://schemas.openxmlformats.org/officeDocument/2006/relationships/image" Target="media/image743.wmf"/><Relationship Id="rId1305" Type="http://schemas.openxmlformats.org/officeDocument/2006/relationships/image" Target="media/image744.wmf"/><Relationship Id="rId1306" Type="http://schemas.openxmlformats.org/officeDocument/2006/relationships/image" Target="media/image745.wmf"/><Relationship Id="rId1307" Type="http://schemas.openxmlformats.org/officeDocument/2006/relationships/image" Target="media/image746.wmf"/><Relationship Id="rId1308" Type="http://schemas.openxmlformats.org/officeDocument/2006/relationships/image" Target="media/image747.wmf"/><Relationship Id="rId1309" Type="http://schemas.openxmlformats.org/officeDocument/2006/relationships/image" Target="media/image748.wmf"/><Relationship Id="rId300" Type="http://schemas.openxmlformats.org/officeDocument/2006/relationships/image" Target="media/image273.wmf"/><Relationship Id="rId301" Type="http://schemas.openxmlformats.org/officeDocument/2006/relationships/image" Target="media/image274.wmf"/><Relationship Id="rId302" Type="http://schemas.openxmlformats.org/officeDocument/2006/relationships/image" Target="media/image275.wmf"/><Relationship Id="rId303" Type="http://schemas.openxmlformats.org/officeDocument/2006/relationships/image" Target="media/image276.wmf"/><Relationship Id="rId304" Type="http://schemas.openxmlformats.org/officeDocument/2006/relationships/image" Target="media/image277.wmf"/><Relationship Id="rId305" Type="http://schemas.openxmlformats.org/officeDocument/2006/relationships/image" Target="media/image278.wmf"/><Relationship Id="rId306" Type="http://schemas.openxmlformats.org/officeDocument/2006/relationships/image" Target="media/image279.wmf"/><Relationship Id="rId307" Type="http://schemas.openxmlformats.org/officeDocument/2006/relationships/image" Target="media/image280.wmf"/><Relationship Id="rId308" Type="http://schemas.openxmlformats.org/officeDocument/2006/relationships/image" Target="media/image281.wmf"/><Relationship Id="rId309" Type="http://schemas.openxmlformats.org/officeDocument/2006/relationships/image" Target="media/image282.wmf"/><Relationship Id="rId1180" Type="http://schemas.openxmlformats.org/officeDocument/2006/relationships/image" Target="media/image621.wmf"/><Relationship Id="rId1181" Type="http://schemas.openxmlformats.org/officeDocument/2006/relationships/hyperlink" Target="http://mrl.sci.utah.edu/software/febio" TargetMode="External"/><Relationship Id="rId1182" Type="http://schemas.openxmlformats.org/officeDocument/2006/relationships/image" Target="media/image622.wmf"/><Relationship Id="rId1183" Type="http://schemas.openxmlformats.org/officeDocument/2006/relationships/image" Target="media/image623.wmf"/><Relationship Id="rId1184" Type="http://schemas.openxmlformats.org/officeDocument/2006/relationships/image" Target="media/image624.wmf"/><Relationship Id="rId1185" Type="http://schemas.openxmlformats.org/officeDocument/2006/relationships/image" Target="media/image625.wmf"/><Relationship Id="rId1186" Type="http://schemas.openxmlformats.org/officeDocument/2006/relationships/image" Target="media/image626.wmf"/><Relationship Id="rId1187" Type="http://schemas.openxmlformats.org/officeDocument/2006/relationships/image" Target="media/image627.wmf"/><Relationship Id="rId1188" Type="http://schemas.openxmlformats.org/officeDocument/2006/relationships/image" Target="media/image628.emf"/><Relationship Id="rId1189" Type="http://schemas.openxmlformats.org/officeDocument/2006/relationships/image" Target="media/image629.wmf"/><Relationship Id="rId180" Type="http://schemas.openxmlformats.org/officeDocument/2006/relationships/image" Target="media/image153.wmf"/><Relationship Id="rId181" Type="http://schemas.openxmlformats.org/officeDocument/2006/relationships/image" Target="media/image154.wmf"/><Relationship Id="rId182" Type="http://schemas.openxmlformats.org/officeDocument/2006/relationships/image" Target="media/image155.wmf"/><Relationship Id="rId183" Type="http://schemas.openxmlformats.org/officeDocument/2006/relationships/image" Target="media/image156.wmf"/><Relationship Id="rId184" Type="http://schemas.openxmlformats.org/officeDocument/2006/relationships/image" Target="media/image157.wmf"/><Relationship Id="rId185" Type="http://schemas.openxmlformats.org/officeDocument/2006/relationships/image" Target="media/image158.wmf"/><Relationship Id="rId186" Type="http://schemas.openxmlformats.org/officeDocument/2006/relationships/image" Target="media/image159.wmf"/><Relationship Id="rId187" Type="http://schemas.openxmlformats.org/officeDocument/2006/relationships/image" Target="media/image160.wmf"/><Relationship Id="rId188" Type="http://schemas.openxmlformats.org/officeDocument/2006/relationships/image" Target="media/image161.wmf"/><Relationship Id="rId189" Type="http://schemas.openxmlformats.org/officeDocument/2006/relationships/image" Target="media/image162.wmf"/><Relationship Id="rId1630" Type="http://schemas.openxmlformats.org/officeDocument/2006/relationships/image" Target="media/image1068.wmf"/><Relationship Id="rId1631" Type="http://schemas.openxmlformats.org/officeDocument/2006/relationships/image" Target="media/image1069.wmf"/><Relationship Id="rId1632" Type="http://schemas.openxmlformats.org/officeDocument/2006/relationships/image" Target="media/image1070.wmf"/><Relationship Id="rId1633" Type="http://schemas.openxmlformats.org/officeDocument/2006/relationships/image" Target="media/image1071.wmf"/><Relationship Id="rId1634" Type="http://schemas.openxmlformats.org/officeDocument/2006/relationships/image" Target="media/image1072.wmf"/><Relationship Id="rId1635" Type="http://schemas.openxmlformats.org/officeDocument/2006/relationships/image" Target="media/image1073.wmf"/><Relationship Id="rId1636" Type="http://schemas.openxmlformats.org/officeDocument/2006/relationships/image" Target="media/image1074.wmf"/><Relationship Id="rId1637" Type="http://schemas.openxmlformats.org/officeDocument/2006/relationships/image" Target="media/image1075.wmf"/><Relationship Id="rId1638" Type="http://schemas.openxmlformats.org/officeDocument/2006/relationships/image" Target="media/image1076.wmf"/><Relationship Id="rId1639" Type="http://schemas.openxmlformats.org/officeDocument/2006/relationships/image" Target="media/image1077.wmf"/><Relationship Id="rId1310" Type="http://schemas.openxmlformats.org/officeDocument/2006/relationships/image" Target="media/image749.wmf"/><Relationship Id="rId1311" Type="http://schemas.openxmlformats.org/officeDocument/2006/relationships/image" Target="media/image750.wmf"/><Relationship Id="rId1312" Type="http://schemas.openxmlformats.org/officeDocument/2006/relationships/image" Target="media/image751.wmf"/><Relationship Id="rId1313" Type="http://schemas.openxmlformats.org/officeDocument/2006/relationships/image" Target="media/image752.wmf"/><Relationship Id="rId1314" Type="http://schemas.openxmlformats.org/officeDocument/2006/relationships/image" Target="media/image753.wmf"/><Relationship Id="rId1315" Type="http://schemas.openxmlformats.org/officeDocument/2006/relationships/image" Target="media/image754.wmf"/><Relationship Id="rId1316" Type="http://schemas.openxmlformats.org/officeDocument/2006/relationships/image" Target="media/image755.wmf"/><Relationship Id="rId1317" Type="http://schemas.openxmlformats.org/officeDocument/2006/relationships/image" Target="media/image756.wmf"/><Relationship Id="rId1318" Type="http://schemas.openxmlformats.org/officeDocument/2006/relationships/image" Target="media/image757.wmf"/><Relationship Id="rId1319" Type="http://schemas.openxmlformats.org/officeDocument/2006/relationships/image" Target="media/image758.wmf"/><Relationship Id="rId310" Type="http://schemas.openxmlformats.org/officeDocument/2006/relationships/image" Target="media/image283.wmf"/><Relationship Id="rId311" Type="http://schemas.openxmlformats.org/officeDocument/2006/relationships/image" Target="media/image284.wmf"/><Relationship Id="rId312" Type="http://schemas.openxmlformats.org/officeDocument/2006/relationships/image" Target="media/image285.wmf"/><Relationship Id="rId313" Type="http://schemas.openxmlformats.org/officeDocument/2006/relationships/image" Target="media/image286.wmf"/><Relationship Id="rId314" Type="http://schemas.openxmlformats.org/officeDocument/2006/relationships/image" Target="media/image287.wmf"/><Relationship Id="rId315" Type="http://schemas.openxmlformats.org/officeDocument/2006/relationships/image" Target="media/image288.wmf"/><Relationship Id="rId316" Type="http://schemas.openxmlformats.org/officeDocument/2006/relationships/image" Target="media/image289.wmf"/><Relationship Id="rId317" Type="http://schemas.openxmlformats.org/officeDocument/2006/relationships/image" Target="media/image290.wmf"/><Relationship Id="rId318" Type="http://schemas.openxmlformats.org/officeDocument/2006/relationships/image" Target="media/image291.wmf"/><Relationship Id="rId319" Type="http://schemas.openxmlformats.org/officeDocument/2006/relationships/image" Target="media/image292.wmf"/><Relationship Id="rId1190" Type="http://schemas.openxmlformats.org/officeDocument/2006/relationships/image" Target="media/image630.wmf"/><Relationship Id="rId1191" Type="http://schemas.openxmlformats.org/officeDocument/2006/relationships/image" Target="media/image631.emf"/><Relationship Id="rId1192" Type="http://schemas.openxmlformats.org/officeDocument/2006/relationships/image" Target="media/image632.emf"/><Relationship Id="rId1193" Type="http://schemas.openxmlformats.org/officeDocument/2006/relationships/image" Target="media/image633.wmf"/><Relationship Id="rId1194" Type="http://schemas.openxmlformats.org/officeDocument/2006/relationships/image" Target="media/image634.wmf"/><Relationship Id="rId1195" Type="http://schemas.openxmlformats.org/officeDocument/2006/relationships/image" Target="media/image635.wmf"/><Relationship Id="rId1196" Type="http://schemas.openxmlformats.org/officeDocument/2006/relationships/image" Target="media/image636.wmf"/><Relationship Id="rId1197" Type="http://schemas.openxmlformats.org/officeDocument/2006/relationships/image" Target="media/image637.wmf"/><Relationship Id="rId1198" Type="http://schemas.openxmlformats.org/officeDocument/2006/relationships/image" Target="media/image638.wmf"/><Relationship Id="rId1199" Type="http://schemas.openxmlformats.org/officeDocument/2006/relationships/image" Target="media/image639.wmf"/><Relationship Id="rId190" Type="http://schemas.openxmlformats.org/officeDocument/2006/relationships/image" Target="media/image163.wmf"/><Relationship Id="rId191" Type="http://schemas.openxmlformats.org/officeDocument/2006/relationships/image" Target="media/image164.wmf"/><Relationship Id="rId192" Type="http://schemas.openxmlformats.org/officeDocument/2006/relationships/image" Target="media/image165.wmf"/><Relationship Id="rId193" Type="http://schemas.openxmlformats.org/officeDocument/2006/relationships/image" Target="media/image166.wmf"/><Relationship Id="rId194" Type="http://schemas.openxmlformats.org/officeDocument/2006/relationships/image" Target="media/image167.wmf"/><Relationship Id="rId195" Type="http://schemas.openxmlformats.org/officeDocument/2006/relationships/image" Target="media/image168.wmf"/><Relationship Id="rId196" Type="http://schemas.openxmlformats.org/officeDocument/2006/relationships/image" Target="media/image169.wmf"/><Relationship Id="rId197" Type="http://schemas.openxmlformats.org/officeDocument/2006/relationships/image" Target="media/image170.wmf"/><Relationship Id="rId198" Type="http://schemas.openxmlformats.org/officeDocument/2006/relationships/image" Target="media/image171.wmf"/><Relationship Id="rId199" Type="http://schemas.openxmlformats.org/officeDocument/2006/relationships/image" Target="media/image172.wmf"/><Relationship Id="rId1640" Type="http://schemas.openxmlformats.org/officeDocument/2006/relationships/image" Target="media/image1078.wmf"/><Relationship Id="rId1641" Type="http://schemas.openxmlformats.org/officeDocument/2006/relationships/image" Target="media/image1079.wmf"/><Relationship Id="rId1642" Type="http://schemas.openxmlformats.org/officeDocument/2006/relationships/image" Target="media/image1080.wmf"/><Relationship Id="rId1643" Type="http://schemas.openxmlformats.org/officeDocument/2006/relationships/image" Target="media/image1081.wmf"/><Relationship Id="rId1644" Type="http://schemas.openxmlformats.org/officeDocument/2006/relationships/image" Target="media/image1082.wmf"/><Relationship Id="rId1645" Type="http://schemas.openxmlformats.org/officeDocument/2006/relationships/image" Target="media/image1083.wmf"/><Relationship Id="rId1646" Type="http://schemas.openxmlformats.org/officeDocument/2006/relationships/image" Target="media/image1084.wmf"/><Relationship Id="rId1647" Type="http://schemas.openxmlformats.org/officeDocument/2006/relationships/image" Target="media/image1085.wmf"/><Relationship Id="rId1648" Type="http://schemas.openxmlformats.org/officeDocument/2006/relationships/image" Target="media/image1086.wmf"/><Relationship Id="rId1649" Type="http://schemas.openxmlformats.org/officeDocument/2006/relationships/image" Target="media/image1087.wmf"/><Relationship Id="rId1320" Type="http://schemas.openxmlformats.org/officeDocument/2006/relationships/image" Target="media/image759.wmf"/><Relationship Id="rId1321" Type="http://schemas.openxmlformats.org/officeDocument/2006/relationships/image" Target="media/image760.wmf"/><Relationship Id="rId1322" Type="http://schemas.openxmlformats.org/officeDocument/2006/relationships/image" Target="media/image761.wmf"/><Relationship Id="rId1323" Type="http://schemas.openxmlformats.org/officeDocument/2006/relationships/image" Target="media/image762.wmf"/><Relationship Id="rId1324" Type="http://schemas.openxmlformats.org/officeDocument/2006/relationships/image" Target="media/image763.wmf"/><Relationship Id="rId1325" Type="http://schemas.openxmlformats.org/officeDocument/2006/relationships/image" Target="media/image764.wmf"/><Relationship Id="rId1326" Type="http://schemas.openxmlformats.org/officeDocument/2006/relationships/image" Target="media/image765.wmf"/><Relationship Id="rId1327" Type="http://schemas.openxmlformats.org/officeDocument/2006/relationships/image" Target="media/image766.wmf"/><Relationship Id="rId1328" Type="http://schemas.openxmlformats.org/officeDocument/2006/relationships/image" Target="media/image767.wmf"/><Relationship Id="rId1329" Type="http://schemas.openxmlformats.org/officeDocument/2006/relationships/image" Target="media/image768.wmf"/><Relationship Id="rId320" Type="http://schemas.openxmlformats.org/officeDocument/2006/relationships/image" Target="media/image293.wmf"/><Relationship Id="rId321" Type="http://schemas.openxmlformats.org/officeDocument/2006/relationships/image" Target="media/image294.wmf"/><Relationship Id="rId322" Type="http://schemas.openxmlformats.org/officeDocument/2006/relationships/image" Target="media/image295.wmf"/><Relationship Id="rId323" Type="http://schemas.openxmlformats.org/officeDocument/2006/relationships/image" Target="media/image296.wmf"/><Relationship Id="rId324" Type="http://schemas.openxmlformats.org/officeDocument/2006/relationships/image" Target="media/image297.wmf"/><Relationship Id="rId325" Type="http://schemas.openxmlformats.org/officeDocument/2006/relationships/image" Target="media/image298.wmf"/><Relationship Id="rId326" Type="http://schemas.openxmlformats.org/officeDocument/2006/relationships/image" Target="media/image299.wmf"/><Relationship Id="rId327" Type="http://schemas.openxmlformats.org/officeDocument/2006/relationships/image" Target="media/image300.wmf"/><Relationship Id="rId328" Type="http://schemas.openxmlformats.org/officeDocument/2006/relationships/image" Target="media/image301.wmf"/><Relationship Id="rId329" Type="http://schemas.openxmlformats.org/officeDocument/2006/relationships/image" Target="media/image302.wmf"/><Relationship Id="rId1650" Type="http://schemas.openxmlformats.org/officeDocument/2006/relationships/image" Target="media/image1088.wmf"/><Relationship Id="rId1651" Type="http://schemas.openxmlformats.org/officeDocument/2006/relationships/image" Target="media/image1089.wmf"/><Relationship Id="rId1652" Type="http://schemas.openxmlformats.org/officeDocument/2006/relationships/image" Target="media/image1090.wmf"/><Relationship Id="rId1653" Type="http://schemas.openxmlformats.org/officeDocument/2006/relationships/image" Target="media/image1091.wmf"/><Relationship Id="rId1654" Type="http://schemas.openxmlformats.org/officeDocument/2006/relationships/image" Target="media/image1092.wmf"/><Relationship Id="rId1655" Type="http://schemas.openxmlformats.org/officeDocument/2006/relationships/image" Target="media/image1093.wmf"/><Relationship Id="rId1656" Type="http://schemas.openxmlformats.org/officeDocument/2006/relationships/image" Target="media/image1094.wmf"/><Relationship Id="rId1657" Type="http://schemas.openxmlformats.org/officeDocument/2006/relationships/image" Target="media/image1095.wmf"/><Relationship Id="rId1658" Type="http://schemas.openxmlformats.org/officeDocument/2006/relationships/image" Target="media/image1096.wmf"/><Relationship Id="rId1659" Type="http://schemas.openxmlformats.org/officeDocument/2006/relationships/image" Target="media/image1097.wmf"/><Relationship Id="rId1330" Type="http://schemas.openxmlformats.org/officeDocument/2006/relationships/image" Target="media/image769.wmf"/><Relationship Id="rId1331" Type="http://schemas.openxmlformats.org/officeDocument/2006/relationships/image" Target="media/image770.wmf"/><Relationship Id="rId1332" Type="http://schemas.openxmlformats.org/officeDocument/2006/relationships/image" Target="media/image771.wmf"/><Relationship Id="rId1333" Type="http://schemas.openxmlformats.org/officeDocument/2006/relationships/image" Target="media/image772.wmf"/><Relationship Id="rId1334" Type="http://schemas.openxmlformats.org/officeDocument/2006/relationships/image" Target="media/image773.wmf"/><Relationship Id="rId1335" Type="http://schemas.openxmlformats.org/officeDocument/2006/relationships/image" Target="media/image774.wmf"/><Relationship Id="rId1336" Type="http://schemas.openxmlformats.org/officeDocument/2006/relationships/image" Target="media/image775.wmf"/><Relationship Id="rId1337" Type="http://schemas.openxmlformats.org/officeDocument/2006/relationships/image" Target="media/image776.wmf"/><Relationship Id="rId1338" Type="http://schemas.openxmlformats.org/officeDocument/2006/relationships/image" Target="media/image777.wmf"/><Relationship Id="rId1339" Type="http://schemas.openxmlformats.org/officeDocument/2006/relationships/image" Target="media/image778.wmf"/><Relationship Id="rId330" Type="http://schemas.openxmlformats.org/officeDocument/2006/relationships/image" Target="media/image303.wmf"/><Relationship Id="rId331" Type="http://schemas.openxmlformats.org/officeDocument/2006/relationships/image" Target="media/image304.wmf"/><Relationship Id="rId332" Type="http://schemas.openxmlformats.org/officeDocument/2006/relationships/image" Target="media/image305.wmf"/><Relationship Id="rId333" Type="http://schemas.openxmlformats.org/officeDocument/2006/relationships/image" Target="media/image306.wmf"/><Relationship Id="rId334" Type="http://schemas.openxmlformats.org/officeDocument/2006/relationships/image" Target="media/image307.wmf"/><Relationship Id="rId335" Type="http://schemas.openxmlformats.org/officeDocument/2006/relationships/image" Target="media/image308.wmf"/><Relationship Id="rId336" Type="http://schemas.openxmlformats.org/officeDocument/2006/relationships/image" Target="media/image309.wmf"/><Relationship Id="rId337" Type="http://schemas.openxmlformats.org/officeDocument/2006/relationships/image" Target="media/image310.wmf"/><Relationship Id="rId338" Type="http://schemas.openxmlformats.org/officeDocument/2006/relationships/image" Target="media/image311.wmf"/><Relationship Id="rId339" Type="http://schemas.openxmlformats.org/officeDocument/2006/relationships/image" Target="media/image312.wmf"/><Relationship Id="rId1660" Type="http://schemas.openxmlformats.org/officeDocument/2006/relationships/image" Target="media/image1098.wmf"/><Relationship Id="rId1661" Type="http://schemas.openxmlformats.org/officeDocument/2006/relationships/image" Target="media/image1099.wmf"/><Relationship Id="rId1662" Type="http://schemas.openxmlformats.org/officeDocument/2006/relationships/image" Target="media/image1100.wmf"/><Relationship Id="rId1663" Type="http://schemas.openxmlformats.org/officeDocument/2006/relationships/image" Target="media/image1101.wmf"/><Relationship Id="rId1664" Type="http://schemas.openxmlformats.org/officeDocument/2006/relationships/image" Target="media/image1102.wmf"/><Relationship Id="rId1665" Type="http://schemas.openxmlformats.org/officeDocument/2006/relationships/image" Target="media/image1103.wmf"/><Relationship Id="rId1666" Type="http://schemas.openxmlformats.org/officeDocument/2006/relationships/image" Target="media/image1104.wmf"/><Relationship Id="rId1667" Type="http://schemas.openxmlformats.org/officeDocument/2006/relationships/image" Target="media/image1105.wmf"/><Relationship Id="rId1668" Type="http://schemas.openxmlformats.org/officeDocument/2006/relationships/image" Target="media/image1106.wmf"/><Relationship Id="rId1669" Type="http://schemas.openxmlformats.org/officeDocument/2006/relationships/image" Target="media/image1107.wmf"/><Relationship Id="rId1340" Type="http://schemas.openxmlformats.org/officeDocument/2006/relationships/image" Target="media/image779.wmf"/><Relationship Id="rId1341" Type="http://schemas.openxmlformats.org/officeDocument/2006/relationships/image" Target="media/image780.wmf"/><Relationship Id="rId1342" Type="http://schemas.openxmlformats.org/officeDocument/2006/relationships/image" Target="media/image781.wmf"/><Relationship Id="rId1343" Type="http://schemas.openxmlformats.org/officeDocument/2006/relationships/image" Target="media/image782.wmf"/><Relationship Id="rId1344" Type="http://schemas.openxmlformats.org/officeDocument/2006/relationships/image" Target="media/image783.wmf"/><Relationship Id="rId1345" Type="http://schemas.openxmlformats.org/officeDocument/2006/relationships/image" Target="media/image784.wmf"/><Relationship Id="rId1346" Type="http://schemas.openxmlformats.org/officeDocument/2006/relationships/image" Target="media/image785.wmf"/><Relationship Id="rId1347" Type="http://schemas.openxmlformats.org/officeDocument/2006/relationships/image" Target="media/image786.wmf"/><Relationship Id="rId1348" Type="http://schemas.openxmlformats.org/officeDocument/2006/relationships/image" Target="media/image787.wmf"/><Relationship Id="rId1349" Type="http://schemas.openxmlformats.org/officeDocument/2006/relationships/image" Target="media/image788.wmf"/><Relationship Id="rId340" Type="http://schemas.openxmlformats.org/officeDocument/2006/relationships/image" Target="media/image313.wmf"/><Relationship Id="rId341" Type="http://schemas.openxmlformats.org/officeDocument/2006/relationships/image" Target="media/image314.wmf"/><Relationship Id="rId342" Type="http://schemas.openxmlformats.org/officeDocument/2006/relationships/image" Target="media/image315.wmf"/><Relationship Id="rId343" Type="http://schemas.openxmlformats.org/officeDocument/2006/relationships/image" Target="media/image316.wmf"/><Relationship Id="rId344" Type="http://schemas.openxmlformats.org/officeDocument/2006/relationships/image" Target="media/image317.wmf"/><Relationship Id="rId345" Type="http://schemas.openxmlformats.org/officeDocument/2006/relationships/image" Target="media/image318.wmf"/><Relationship Id="rId346" Type="http://schemas.openxmlformats.org/officeDocument/2006/relationships/image" Target="media/image319.wmf"/><Relationship Id="rId347" Type="http://schemas.openxmlformats.org/officeDocument/2006/relationships/image" Target="media/image320.wmf"/><Relationship Id="rId348" Type="http://schemas.openxmlformats.org/officeDocument/2006/relationships/image" Target="media/image321.wmf"/><Relationship Id="rId349" Type="http://schemas.openxmlformats.org/officeDocument/2006/relationships/image" Target="media/image322.wmf"/><Relationship Id="rId1670" Type="http://schemas.openxmlformats.org/officeDocument/2006/relationships/image" Target="media/image1108.wmf"/><Relationship Id="rId1671" Type="http://schemas.openxmlformats.org/officeDocument/2006/relationships/image" Target="media/image1109.wmf"/><Relationship Id="rId1672" Type="http://schemas.openxmlformats.org/officeDocument/2006/relationships/image" Target="media/image1110.wmf"/><Relationship Id="rId1673" Type="http://schemas.openxmlformats.org/officeDocument/2006/relationships/image" Target="media/image1111.wmf"/><Relationship Id="rId1674" Type="http://schemas.openxmlformats.org/officeDocument/2006/relationships/image" Target="media/image1112.wmf"/><Relationship Id="rId1675" Type="http://schemas.openxmlformats.org/officeDocument/2006/relationships/image" Target="media/image1113.wmf"/><Relationship Id="rId1676" Type="http://schemas.openxmlformats.org/officeDocument/2006/relationships/image" Target="media/image1114.wmf"/><Relationship Id="rId1677" Type="http://schemas.openxmlformats.org/officeDocument/2006/relationships/hyperlink" Target="http://users.ics.forth.gr/~lourakis/levmar/" TargetMode="External"/><Relationship Id="rId1678" Type="http://schemas.openxmlformats.org/officeDocument/2006/relationships/image" Target="media/image1115.wmf"/><Relationship Id="rId1679" Type="http://schemas.openxmlformats.org/officeDocument/2006/relationships/image" Target="media/image1116.wmf"/><Relationship Id="rId1350" Type="http://schemas.openxmlformats.org/officeDocument/2006/relationships/image" Target="media/image789.wmf"/><Relationship Id="rId1351" Type="http://schemas.openxmlformats.org/officeDocument/2006/relationships/image" Target="media/image790.wmf"/><Relationship Id="rId1352" Type="http://schemas.openxmlformats.org/officeDocument/2006/relationships/image" Target="media/image791.wmf"/><Relationship Id="rId1353" Type="http://schemas.openxmlformats.org/officeDocument/2006/relationships/image" Target="media/image792.wmf"/><Relationship Id="rId1354" Type="http://schemas.openxmlformats.org/officeDocument/2006/relationships/image" Target="media/image793.wmf"/><Relationship Id="rId1355" Type="http://schemas.openxmlformats.org/officeDocument/2006/relationships/image" Target="media/image794.wmf"/><Relationship Id="rId1356" Type="http://schemas.openxmlformats.org/officeDocument/2006/relationships/image" Target="media/image795.wmf"/><Relationship Id="rId1357" Type="http://schemas.openxmlformats.org/officeDocument/2006/relationships/image" Target="media/image796.wmf"/><Relationship Id="rId1358" Type="http://schemas.openxmlformats.org/officeDocument/2006/relationships/image" Target="media/image797.wmf"/><Relationship Id="rId1359" Type="http://schemas.openxmlformats.org/officeDocument/2006/relationships/image" Target="media/image798.wmf"/><Relationship Id="rId350" Type="http://schemas.openxmlformats.org/officeDocument/2006/relationships/image" Target="media/image323.wmf"/><Relationship Id="rId351" Type="http://schemas.openxmlformats.org/officeDocument/2006/relationships/image" Target="media/image324.wmf"/><Relationship Id="rId352" Type="http://schemas.openxmlformats.org/officeDocument/2006/relationships/image" Target="media/image325.wmf"/><Relationship Id="rId353" Type="http://schemas.openxmlformats.org/officeDocument/2006/relationships/image" Target="media/image326.wmf"/><Relationship Id="rId354" Type="http://schemas.openxmlformats.org/officeDocument/2006/relationships/image" Target="media/image327.wmf"/><Relationship Id="rId355" Type="http://schemas.openxmlformats.org/officeDocument/2006/relationships/image" Target="media/image328.wmf"/><Relationship Id="rId356" Type="http://schemas.openxmlformats.org/officeDocument/2006/relationships/image" Target="media/image329.wmf"/><Relationship Id="rId357" Type="http://schemas.openxmlformats.org/officeDocument/2006/relationships/image" Target="media/image330.wmf"/><Relationship Id="rId358" Type="http://schemas.openxmlformats.org/officeDocument/2006/relationships/image" Target="media/image331.wmf"/><Relationship Id="rId359" Type="http://schemas.openxmlformats.org/officeDocument/2006/relationships/image" Target="media/image332.wmf"/><Relationship Id="rId1680" Type="http://schemas.openxmlformats.org/officeDocument/2006/relationships/image" Target="media/image1117.wmf"/><Relationship Id="rId1681" Type="http://schemas.openxmlformats.org/officeDocument/2006/relationships/image" Target="media/image1118.wmf"/><Relationship Id="rId1682" Type="http://schemas.openxmlformats.org/officeDocument/2006/relationships/image" Target="media/image1119.wmf"/><Relationship Id="rId1683" Type="http://schemas.openxmlformats.org/officeDocument/2006/relationships/image" Target="media/image1120.wmf"/><Relationship Id="rId1684" Type="http://schemas.openxmlformats.org/officeDocument/2006/relationships/image" Target="media/image1121.wmf"/><Relationship Id="rId1685" Type="http://schemas.openxmlformats.org/officeDocument/2006/relationships/image" Target="media/image1122.wmf"/><Relationship Id="rId1686" Type="http://schemas.openxmlformats.org/officeDocument/2006/relationships/image" Target="media/image1123.wmf"/><Relationship Id="rId1687" Type="http://schemas.openxmlformats.org/officeDocument/2006/relationships/image" Target="media/image1124.wmf"/><Relationship Id="rId1688" Type="http://schemas.openxmlformats.org/officeDocument/2006/relationships/image" Target="media/image1125.wmf"/><Relationship Id="rId1689" Type="http://schemas.openxmlformats.org/officeDocument/2006/relationships/image" Target="media/image1126.wmf"/><Relationship Id="rId1360" Type="http://schemas.openxmlformats.org/officeDocument/2006/relationships/image" Target="media/image799.wmf"/><Relationship Id="rId1361" Type="http://schemas.openxmlformats.org/officeDocument/2006/relationships/image" Target="media/image800.wmf"/><Relationship Id="rId1362" Type="http://schemas.openxmlformats.org/officeDocument/2006/relationships/image" Target="media/image801.wmf"/><Relationship Id="rId1363" Type="http://schemas.openxmlformats.org/officeDocument/2006/relationships/image" Target="media/image802.wmf"/><Relationship Id="rId1364" Type="http://schemas.openxmlformats.org/officeDocument/2006/relationships/image" Target="media/image803.wmf"/><Relationship Id="rId1365" Type="http://schemas.openxmlformats.org/officeDocument/2006/relationships/image" Target="media/image804.wmf"/><Relationship Id="rId1366" Type="http://schemas.openxmlformats.org/officeDocument/2006/relationships/image" Target="media/image805.wmf"/><Relationship Id="rId1367" Type="http://schemas.openxmlformats.org/officeDocument/2006/relationships/image" Target="media/image806.wmf"/><Relationship Id="rId1368" Type="http://schemas.openxmlformats.org/officeDocument/2006/relationships/image" Target="media/image807.wmf"/><Relationship Id="rId1369" Type="http://schemas.openxmlformats.org/officeDocument/2006/relationships/image" Target="media/image808.wmf"/><Relationship Id="rId360" Type="http://schemas.openxmlformats.org/officeDocument/2006/relationships/image" Target="media/image333.wmf"/><Relationship Id="rId361" Type="http://schemas.openxmlformats.org/officeDocument/2006/relationships/image" Target="media/image334.wmf"/><Relationship Id="rId362" Type="http://schemas.openxmlformats.org/officeDocument/2006/relationships/image" Target="media/image335.wmf"/><Relationship Id="rId363" Type="http://schemas.openxmlformats.org/officeDocument/2006/relationships/image" Target="media/image336.wmf"/><Relationship Id="rId364" Type="http://schemas.openxmlformats.org/officeDocument/2006/relationships/image" Target="media/image337.wmf"/><Relationship Id="rId365" Type="http://schemas.openxmlformats.org/officeDocument/2006/relationships/image" Target="media/image338.wmf"/><Relationship Id="rId366" Type="http://schemas.openxmlformats.org/officeDocument/2006/relationships/image" Target="media/image339.wmf"/><Relationship Id="rId367" Type="http://schemas.openxmlformats.org/officeDocument/2006/relationships/image" Target="media/image340.wmf"/><Relationship Id="rId368" Type="http://schemas.openxmlformats.org/officeDocument/2006/relationships/image" Target="media/image341.wmf"/><Relationship Id="rId369" Type="http://schemas.openxmlformats.org/officeDocument/2006/relationships/image" Target="media/image342.wmf"/><Relationship Id="rId1047" Type="http://schemas.openxmlformats.org/officeDocument/2006/relationships/image" Target="media/image523.png"/><Relationship Id="rId1048" Type="http://schemas.openxmlformats.org/officeDocument/2006/relationships/image" Target="media/image524.emf"/><Relationship Id="rId1049" Type="http://schemas.openxmlformats.org/officeDocument/2006/relationships/image" Target="media/image525.emf"/><Relationship Id="rId1690" Type="http://schemas.openxmlformats.org/officeDocument/2006/relationships/image" Target="media/image1127.wmf"/><Relationship Id="rId1691" Type="http://schemas.openxmlformats.org/officeDocument/2006/relationships/image" Target="media/image1128.wmf"/><Relationship Id="rId1692" Type="http://schemas.openxmlformats.org/officeDocument/2006/relationships/image" Target="media/image1129.wmf"/><Relationship Id="rId1693" Type="http://schemas.openxmlformats.org/officeDocument/2006/relationships/image" Target="media/image1130.wmf"/><Relationship Id="rId1694" Type="http://schemas.openxmlformats.org/officeDocument/2006/relationships/image" Target="media/image1131.wmf"/><Relationship Id="rId1695" Type="http://schemas.openxmlformats.org/officeDocument/2006/relationships/image" Target="media/image1132.wmf"/><Relationship Id="rId1696" Type="http://schemas.openxmlformats.org/officeDocument/2006/relationships/image" Target="media/image1133.wmf"/><Relationship Id="rId1697" Type="http://schemas.openxmlformats.org/officeDocument/2006/relationships/image" Target="media/image1134.wmf"/><Relationship Id="rId1698" Type="http://schemas.openxmlformats.org/officeDocument/2006/relationships/image" Target="media/image1135.wmf"/><Relationship Id="rId1699" Type="http://schemas.openxmlformats.org/officeDocument/2006/relationships/image" Target="media/image1136.wmf"/><Relationship Id="rId1370" Type="http://schemas.openxmlformats.org/officeDocument/2006/relationships/image" Target="media/image809.wmf"/><Relationship Id="rId1371" Type="http://schemas.openxmlformats.org/officeDocument/2006/relationships/image" Target="media/image810.wmf"/><Relationship Id="rId1372" Type="http://schemas.openxmlformats.org/officeDocument/2006/relationships/image" Target="media/image811.wmf"/><Relationship Id="rId1373" Type="http://schemas.openxmlformats.org/officeDocument/2006/relationships/image" Target="media/image812.wmf"/><Relationship Id="rId1374" Type="http://schemas.openxmlformats.org/officeDocument/2006/relationships/image" Target="media/image813.wmf"/><Relationship Id="rId1375" Type="http://schemas.openxmlformats.org/officeDocument/2006/relationships/image" Target="media/image814.wmf"/><Relationship Id="rId1376" Type="http://schemas.openxmlformats.org/officeDocument/2006/relationships/image" Target="media/image815.wmf"/><Relationship Id="rId1377" Type="http://schemas.openxmlformats.org/officeDocument/2006/relationships/image" Target="media/image816.wmf"/><Relationship Id="rId1378" Type="http://schemas.openxmlformats.org/officeDocument/2006/relationships/image" Target="media/image817.wmf"/><Relationship Id="rId1379" Type="http://schemas.openxmlformats.org/officeDocument/2006/relationships/image" Target="media/image818.wmf"/><Relationship Id="rId370" Type="http://schemas.openxmlformats.org/officeDocument/2006/relationships/image" Target="media/image343.wmf"/><Relationship Id="rId371" Type="http://schemas.openxmlformats.org/officeDocument/2006/relationships/image" Target="media/image344.wmf"/><Relationship Id="rId372" Type="http://schemas.openxmlformats.org/officeDocument/2006/relationships/image" Target="media/image345.wmf"/><Relationship Id="rId373" Type="http://schemas.openxmlformats.org/officeDocument/2006/relationships/image" Target="media/image346.wmf"/><Relationship Id="rId374" Type="http://schemas.openxmlformats.org/officeDocument/2006/relationships/image" Target="media/image347.wmf"/><Relationship Id="rId375" Type="http://schemas.openxmlformats.org/officeDocument/2006/relationships/image" Target="media/image348.wmf"/><Relationship Id="rId1050" Type="http://schemas.openxmlformats.org/officeDocument/2006/relationships/image" Target="media/image526.png"/><Relationship Id="rId1051" Type="http://schemas.openxmlformats.org/officeDocument/2006/relationships/image" Target="media/image533.wmf"/><Relationship Id="rId1052" Type="http://schemas.openxmlformats.org/officeDocument/2006/relationships/oleObject" Target="embeddings/oleObject55.bin"/><Relationship Id="rId1053" Type="http://schemas.openxmlformats.org/officeDocument/2006/relationships/image" Target="media/image534.wmf"/><Relationship Id="rId1054" Type="http://schemas.openxmlformats.org/officeDocument/2006/relationships/oleObject" Target="embeddings/oleObject56.bin"/><Relationship Id="rId1055" Type="http://schemas.openxmlformats.org/officeDocument/2006/relationships/image" Target="media/image535.wmf"/><Relationship Id="rId1056" Type="http://schemas.openxmlformats.org/officeDocument/2006/relationships/oleObject" Target="embeddings/oleObject57.bin"/><Relationship Id="rId1057" Type="http://schemas.openxmlformats.org/officeDocument/2006/relationships/image" Target="media/image536.wmf"/><Relationship Id="rId1058" Type="http://schemas.openxmlformats.org/officeDocument/2006/relationships/oleObject" Target="embeddings/oleObject58.bin"/><Relationship Id="rId1059" Type="http://schemas.openxmlformats.org/officeDocument/2006/relationships/image" Target="media/image537.wmf"/><Relationship Id="rId376" Type="http://schemas.openxmlformats.org/officeDocument/2006/relationships/image" Target="media/image349.wmf"/><Relationship Id="rId377" Type="http://schemas.openxmlformats.org/officeDocument/2006/relationships/image" Target="media/image350.wmf"/><Relationship Id="rId378" Type="http://schemas.openxmlformats.org/officeDocument/2006/relationships/image" Target="media/image351.wmf"/><Relationship Id="rId379" Type="http://schemas.openxmlformats.org/officeDocument/2006/relationships/image" Target="media/image352.wmf"/><Relationship Id="rId1500" Type="http://schemas.openxmlformats.org/officeDocument/2006/relationships/image" Target="media/image938.wmf"/><Relationship Id="rId1501" Type="http://schemas.openxmlformats.org/officeDocument/2006/relationships/image" Target="media/image939.wmf"/><Relationship Id="rId1502" Type="http://schemas.openxmlformats.org/officeDocument/2006/relationships/image" Target="media/image940.wmf"/><Relationship Id="rId1503" Type="http://schemas.openxmlformats.org/officeDocument/2006/relationships/image" Target="media/image941.wmf"/><Relationship Id="rId1504" Type="http://schemas.openxmlformats.org/officeDocument/2006/relationships/image" Target="media/image942.wmf"/><Relationship Id="rId1505" Type="http://schemas.openxmlformats.org/officeDocument/2006/relationships/image" Target="media/image943.wmf"/><Relationship Id="rId1506" Type="http://schemas.openxmlformats.org/officeDocument/2006/relationships/image" Target="media/image944.wmf"/><Relationship Id="rId1507" Type="http://schemas.openxmlformats.org/officeDocument/2006/relationships/image" Target="media/image945.wmf"/><Relationship Id="rId1508" Type="http://schemas.openxmlformats.org/officeDocument/2006/relationships/image" Target="media/image946.wmf"/><Relationship Id="rId1509" Type="http://schemas.openxmlformats.org/officeDocument/2006/relationships/image" Target="media/image947.wmf"/><Relationship Id="rId500" Type="http://schemas.openxmlformats.org/officeDocument/2006/relationships/image" Target="media/image463.wmf"/><Relationship Id="rId501" Type="http://schemas.openxmlformats.org/officeDocument/2006/relationships/image" Target="media/image464.wmf"/><Relationship Id="rId502" Type="http://schemas.openxmlformats.org/officeDocument/2006/relationships/image" Target="media/image465.wmf"/><Relationship Id="rId503" Type="http://schemas.openxmlformats.org/officeDocument/2006/relationships/image" Target="media/image466.wmf"/><Relationship Id="rId504" Type="http://schemas.openxmlformats.org/officeDocument/2006/relationships/image" Target="media/image467.emf"/><Relationship Id="rId505" Type="http://schemas.openxmlformats.org/officeDocument/2006/relationships/image" Target="media/image468.wmf"/><Relationship Id="rId506" Type="http://schemas.openxmlformats.org/officeDocument/2006/relationships/image" Target="media/image469.wmf"/><Relationship Id="rId507" Type="http://schemas.openxmlformats.org/officeDocument/2006/relationships/image" Target="media/image470.wmf"/><Relationship Id="rId508" Type="http://schemas.openxmlformats.org/officeDocument/2006/relationships/image" Target="media/image471.emf"/><Relationship Id="rId509" Type="http://schemas.openxmlformats.org/officeDocument/2006/relationships/image" Target="media/image472.emf"/><Relationship Id="rId1380" Type="http://schemas.openxmlformats.org/officeDocument/2006/relationships/image" Target="media/image819.wmf"/><Relationship Id="rId1381" Type="http://schemas.openxmlformats.org/officeDocument/2006/relationships/image" Target="media/image820.wmf"/><Relationship Id="rId1382" Type="http://schemas.openxmlformats.org/officeDocument/2006/relationships/image" Target="media/image821.wmf"/><Relationship Id="rId1383" Type="http://schemas.openxmlformats.org/officeDocument/2006/relationships/image" Target="media/image822.wmf"/><Relationship Id="rId1384" Type="http://schemas.openxmlformats.org/officeDocument/2006/relationships/image" Target="media/image823.wmf"/><Relationship Id="rId1385" Type="http://schemas.openxmlformats.org/officeDocument/2006/relationships/image" Target="media/image824.wmf"/><Relationship Id="rId1386" Type="http://schemas.openxmlformats.org/officeDocument/2006/relationships/image" Target="media/image825.wmf"/><Relationship Id="rId1387" Type="http://schemas.openxmlformats.org/officeDocument/2006/relationships/image" Target="media/image826.wmf"/><Relationship Id="rId1388" Type="http://schemas.openxmlformats.org/officeDocument/2006/relationships/image" Target="media/image827.wmf"/><Relationship Id="rId1389" Type="http://schemas.openxmlformats.org/officeDocument/2006/relationships/image" Target="media/image828.wmf"/><Relationship Id="rId380" Type="http://schemas.openxmlformats.org/officeDocument/2006/relationships/image" Target="media/image353.wmf"/><Relationship Id="rId381" Type="http://schemas.openxmlformats.org/officeDocument/2006/relationships/image" Target="media/image354.wmf"/><Relationship Id="rId382" Type="http://schemas.openxmlformats.org/officeDocument/2006/relationships/image" Target="media/image355.wmf"/><Relationship Id="rId383" Type="http://schemas.openxmlformats.org/officeDocument/2006/relationships/image" Target="media/image356.wmf"/><Relationship Id="rId384" Type="http://schemas.openxmlformats.org/officeDocument/2006/relationships/image" Target="media/image357.wmf"/><Relationship Id="rId385" Type="http://schemas.openxmlformats.org/officeDocument/2006/relationships/image" Target="media/image358.wmf"/><Relationship Id="rId1060" Type="http://schemas.openxmlformats.org/officeDocument/2006/relationships/oleObject" Target="embeddings/oleObject59.bin"/><Relationship Id="rId1061" Type="http://schemas.openxmlformats.org/officeDocument/2006/relationships/image" Target="media/image538.wmf"/><Relationship Id="rId1062" Type="http://schemas.openxmlformats.org/officeDocument/2006/relationships/oleObject" Target="embeddings/oleObject60.bin"/><Relationship Id="rId1063" Type="http://schemas.openxmlformats.org/officeDocument/2006/relationships/image" Target="media/image539.png"/><Relationship Id="rId1064" Type="http://schemas.openxmlformats.org/officeDocument/2006/relationships/image" Target="media/image540.png"/><Relationship Id="rId1065" Type="http://schemas.openxmlformats.org/officeDocument/2006/relationships/image" Target="media/image541.emf"/><Relationship Id="rId1066" Type="http://schemas.openxmlformats.org/officeDocument/2006/relationships/image" Target="media/image542.emf"/><Relationship Id="rId1067" Type="http://schemas.openxmlformats.org/officeDocument/2006/relationships/image" Target="media/image543.emf"/><Relationship Id="rId1068" Type="http://schemas.openxmlformats.org/officeDocument/2006/relationships/image" Target="media/image538.png"/><Relationship Id="rId1069" Type="http://schemas.openxmlformats.org/officeDocument/2006/relationships/image" Target="media/image5390.png"/><Relationship Id="rId386" Type="http://schemas.openxmlformats.org/officeDocument/2006/relationships/image" Target="media/image359.wmf"/><Relationship Id="rId387" Type="http://schemas.openxmlformats.org/officeDocument/2006/relationships/image" Target="media/image360.wmf"/><Relationship Id="rId388" Type="http://schemas.openxmlformats.org/officeDocument/2006/relationships/image" Target="media/image361.wmf"/><Relationship Id="rId389" Type="http://schemas.openxmlformats.org/officeDocument/2006/relationships/image" Target="media/image362.wmf"/><Relationship Id="rId1510" Type="http://schemas.openxmlformats.org/officeDocument/2006/relationships/image" Target="media/image948.wmf"/><Relationship Id="rId1511" Type="http://schemas.openxmlformats.org/officeDocument/2006/relationships/image" Target="media/image949.wmf"/><Relationship Id="rId1512" Type="http://schemas.openxmlformats.org/officeDocument/2006/relationships/image" Target="media/image950.wmf"/><Relationship Id="rId1513" Type="http://schemas.openxmlformats.org/officeDocument/2006/relationships/image" Target="media/image951.wmf"/><Relationship Id="rId1514" Type="http://schemas.openxmlformats.org/officeDocument/2006/relationships/image" Target="media/image952.wmf"/><Relationship Id="rId1515" Type="http://schemas.openxmlformats.org/officeDocument/2006/relationships/image" Target="media/image953.wmf"/><Relationship Id="rId1516" Type="http://schemas.openxmlformats.org/officeDocument/2006/relationships/image" Target="media/image954.wmf"/><Relationship Id="rId1517" Type="http://schemas.openxmlformats.org/officeDocument/2006/relationships/image" Target="media/image955.wmf"/><Relationship Id="rId1518" Type="http://schemas.openxmlformats.org/officeDocument/2006/relationships/image" Target="media/image956.wmf"/><Relationship Id="rId1519" Type="http://schemas.openxmlformats.org/officeDocument/2006/relationships/image" Target="media/image957.wmf"/><Relationship Id="rId510" Type="http://schemas.openxmlformats.org/officeDocument/2006/relationships/image" Target="media/image473.emf"/><Relationship Id="rId511" Type="http://schemas.openxmlformats.org/officeDocument/2006/relationships/image" Target="media/image474.emf"/><Relationship Id="rId512" Type="http://schemas.openxmlformats.org/officeDocument/2006/relationships/image" Target="media/image475.emf"/><Relationship Id="rId513" Type="http://schemas.openxmlformats.org/officeDocument/2006/relationships/image" Target="media/image476.emf"/><Relationship Id="rId514" Type="http://schemas.openxmlformats.org/officeDocument/2006/relationships/image" Target="media/image477.emf"/><Relationship Id="rId515" Type="http://schemas.openxmlformats.org/officeDocument/2006/relationships/image" Target="media/image478.emf"/><Relationship Id="rId516" Type="http://schemas.openxmlformats.org/officeDocument/2006/relationships/image" Target="media/image479.emf"/><Relationship Id="rId517" Type="http://schemas.openxmlformats.org/officeDocument/2006/relationships/image" Target="media/image480.emf"/><Relationship Id="rId518" Type="http://schemas.openxmlformats.org/officeDocument/2006/relationships/image" Target="media/image481.emf"/><Relationship Id="rId519" Type="http://schemas.openxmlformats.org/officeDocument/2006/relationships/image" Target="media/image482.emf"/><Relationship Id="rId1390" Type="http://schemas.openxmlformats.org/officeDocument/2006/relationships/image" Target="media/image829.wmf"/><Relationship Id="rId1391" Type="http://schemas.openxmlformats.org/officeDocument/2006/relationships/image" Target="media/image830.wmf"/><Relationship Id="rId1392" Type="http://schemas.openxmlformats.org/officeDocument/2006/relationships/image" Target="media/image831.wmf"/><Relationship Id="rId1393" Type="http://schemas.openxmlformats.org/officeDocument/2006/relationships/image" Target="media/image832.wmf"/><Relationship Id="rId1394" Type="http://schemas.openxmlformats.org/officeDocument/2006/relationships/image" Target="media/image833.wmf"/><Relationship Id="rId1395" Type="http://schemas.openxmlformats.org/officeDocument/2006/relationships/image" Target="media/image834.wmf"/><Relationship Id="rId1396" Type="http://schemas.openxmlformats.org/officeDocument/2006/relationships/image" Target="media/image835.wmf"/><Relationship Id="rId1397" Type="http://schemas.openxmlformats.org/officeDocument/2006/relationships/image" Target="media/image836.wmf"/><Relationship Id="rId1398" Type="http://schemas.openxmlformats.org/officeDocument/2006/relationships/image" Target="media/image837.wmf"/><Relationship Id="rId1399" Type="http://schemas.openxmlformats.org/officeDocument/2006/relationships/image" Target="media/image838.wmf"/><Relationship Id="rId390" Type="http://schemas.openxmlformats.org/officeDocument/2006/relationships/image" Target="media/image363.wmf"/><Relationship Id="rId391" Type="http://schemas.openxmlformats.org/officeDocument/2006/relationships/image" Target="media/image364.wmf"/><Relationship Id="rId392" Type="http://schemas.openxmlformats.org/officeDocument/2006/relationships/image" Target="media/image365.wmf"/><Relationship Id="rId393" Type="http://schemas.openxmlformats.org/officeDocument/2006/relationships/image" Target="media/image366.wmf"/><Relationship Id="rId394" Type="http://schemas.openxmlformats.org/officeDocument/2006/relationships/image" Target="media/image367.wmf"/><Relationship Id="rId395" Type="http://schemas.openxmlformats.org/officeDocument/2006/relationships/image" Target="media/image368.wmf"/><Relationship Id="rId1070" Type="http://schemas.openxmlformats.org/officeDocument/2006/relationships/image" Target="media/image5400.png"/><Relationship Id="rId1071" Type="http://schemas.openxmlformats.org/officeDocument/2006/relationships/image" Target="media/image5410.emf"/><Relationship Id="rId1072" Type="http://schemas.openxmlformats.org/officeDocument/2006/relationships/image" Target="media/image5420.emf"/><Relationship Id="rId1073" Type="http://schemas.openxmlformats.org/officeDocument/2006/relationships/image" Target="media/image5430.emf"/><Relationship Id="rId1074" Type="http://schemas.openxmlformats.org/officeDocument/2006/relationships/image" Target="media/image544.wmf"/><Relationship Id="rId1075" Type="http://schemas.openxmlformats.org/officeDocument/2006/relationships/oleObject" Target="embeddings/oleObject61.bin"/><Relationship Id="rId1076" Type="http://schemas.openxmlformats.org/officeDocument/2006/relationships/image" Target="media/image545.wmf"/><Relationship Id="rId1077" Type="http://schemas.openxmlformats.org/officeDocument/2006/relationships/oleObject" Target="embeddings/oleObject62.bin"/><Relationship Id="rId1078" Type="http://schemas.openxmlformats.org/officeDocument/2006/relationships/image" Target="media/image546.wmf"/><Relationship Id="rId1079" Type="http://schemas.openxmlformats.org/officeDocument/2006/relationships/oleObject" Target="embeddings/oleObject63.bin"/><Relationship Id="rId396" Type="http://schemas.openxmlformats.org/officeDocument/2006/relationships/image" Target="media/image369.wmf"/><Relationship Id="rId397" Type="http://schemas.openxmlformats.org/officeDocument/2006/relationships/image" Target="media/image370.wmf"/><Relationship Id="rId398" Type="http://schemas.openxmlformats.org/officeDocument/2006/relationships/image" Target="media/image371.wmf"/><Relationship Id="rId399" Type="http://schemas.openxmlformats.org/officeDocument/2006/relationships/image" Target="media/image372.wmf"/><Relationship Id="rId1520" Type="http://schemas.openxmlformats.org/officeDocument/2006/relationships/image" Target="media/image958.wmf"/><Relationship Id="rId1521" Type="http://schemas.openxmlformats.org/officeDocument/2006/relationships/image" Target="media/image959.wmf"/><Relationship Id="rId1522" Type="http://schemas.openxmlformats.org/officeDocument/2006/relationships/image" Target="media/image960.wmf"/><Relationship Id="rId1523" Type="http://schemas.openxmlformats.org/officeDocument/2006/relationships/image" Target="media/image961.wmf"/><Relationship Id="rId1524" Type="http://schemas.openxmlformats.org/officeDocument/2006/relationships/image" Target="media/image962.wmf"/><Relationship Id="rId1525" Type="http://schemas.openxmlformats.org/officeDocument/2006/relationships/image" Target="media/image963.wmf"/><Relationship Id="rId1526" Type="http://schemas.openxmlformats.org/officeDocument/2006/relationships/image" Target="media/image964.wmf"/><Relationship Id="rId1527" Type="http://schemas.openxmlformats.org/officeDocument/2006/relationships/image" Target="media/image965.wmf"/><Relationship Id="rId1528" Type="http://schemas.openxmlformats.org/officeDocument/2006/relationships/image" Target="media/image966.wmf"/><Relationship Id="rId1529" Type="http://schemas.openxmlformats.org/officeDocument/2006/relationships/image" Target="media/image967.wmf"/><Relationship Id="rId520" Type="http://schemas.openxmlformats.org/officeDocument/2006/relationships/image" Target="media/image483.emf"/><Relationship Id="rId521" Type="http://schemas.openxmlformats.org/officeDocument/2006/relationships/image" Target="media/image484.emf"/><Relationship Id="rId522" Type="http://schemas.openxmlformats.org/officeDocument/2006/relationships/image" Target="media/image485.wmf"/><Relationship Id="rId523" Type="http://schemas.openxmlformats.org/officeDocument/2006/relationships/oleObject" Target="embeddings/oleObject11.bin"/><Relationship Id="rId524" Type="http://schemas.openxmlformats.org/officeDocument/2006/relationships/image" Target="media/image486.wmf"/><Relationship Id="rId525" Type="http://schemas.openxmlformats.org/officeDocument/2006/relationships/oleObject" Target="embeddings/oleObject12.bin"/><Relationship Id="rId1200" Type="http://schemas.openxmlformats.org/officeDocument/2006/relationships/image" Target="media/image640.wmf"/><Relationship Id="rId1201" Type="http://schemas.openxmlformats.org/officeDocument/2006/relationships/image" Target="media/image641.wmf"/><Relationship Id="rId1202" Type="http://schemas.openxmlformats.org/officeDocument/2006/relationships/image" Target="media/image642.wmf"/><Relationship Id="rId1203" Type="http://schemas.openxmlformats.org/officeDocument/2006/relationships/image" Target="media/image643.wmf"/><Relationship Id="rId1204" Type="http://schemas.openxmlformats.org/officeDocument/2006/relationships/image" Target="media/image644.wmf"/><Relationship Id="rId1205" Type="http://schemas.openxmlformats.org/officeDocument/2006/relationships/image" Target="media/image645.wmf"/><Relationship Id="rId1206" Type="http://schemas.openxmlformats.org/officeDocument/2006/relationships/image" Target="media/image646.wmf"/><Relationship Id="rId1207" Type="http://schemas.openxmlformats.org/officeDocument/2006/relationships/image" Target="media/image647.wmf"/><Relationship Id="rId1208" Type="http://schemas.openxmlformats.org/officeDocument/2006/relationships/image" Target="media/image648.wmf"/><Relationship Id="rId1209" Type="http://schemas.openxmlformats.org/officeDocument/2006/relationships/image" Target="media/image649.wmf"/><Relationship Id="rId526" Type="http://schemas.openxmlformats.org/officeDocument/2006/relationships/image" Target="media/image487.wmf"/><Relationship Id="rId527" Type="http://schemas.openxmlformats.org/officeDocument/2006/relationships/oleObject" Target="embeddings/oleObject13.bin"/><Relationship Id="rId528" Type="http://schemas.openxmlformats.org/officeDocument/2006/relationships/image" Target="media/image488.wmf"/><Relationship Id="rId529" Type="http://schemas.openxmlformats.org/officeDocument/2006/relationships/oleObject" Target="embeddings/oleObject14.bin"/><Relationship Id="rId200" Type="http://schemas.openxmlformats.org/officeDocument/2006/relationships/image" Target="media/image173.wmf"/><Relationship Id="rId201" Type="http://schemas.openxmlformats.org/officeDocument/2006/relationships/image" Target="media/image174.wmf"/><Relationship Id="rId202" Type="http://schemas.openxmlformats.org/officeDocument/2006/relationships/image" Target="media/image175.wmf"/><Relationship Id="rId203" Type="http://schemas.openxmlformats.org/officeDocument/2006/relationships/image" Target="media/image176.wmf"/><Relationship Id="rId204" Type="http://schemas.openxmlformats.org/officeDocument/2006/relationships/image" Target="media/image177.wmf"/><Relationship Id="rId205" Type="http://schemas.openxmlformats.org/officeDocument/2006/relationships/image" Target="media/image178.wmf"/><Relationship Id="rId206" Type="http://schemas.openxmlformats.org/officeDocument/2006/relationships/image" Target="media/image179.wmf"/><Relationship Id="rId207" Type="http://schemas.openxmlformats.org/officeDocument/2006/relationships/image" Target="media/image180.wmf"/><Relationship Id="rId208" Type="http://schemas.openxmlformats.org/officeDocument/2006/relationships/image" Target="media/image181.wmf"/><Relationship Id="rId209" Type="http://schemas.openxmlformats.org/officeDocument/2006/relationships/image" Target="media/image182.wmf"/><Relationship Id="rId1080" Type="http://schemas.openxmlformats.org/officeDocument/2006/relationships/image" Target="media/image547.wmf"/><Relationship Id="rId1081" Type="http://schemas.openxmlformats.org/officeDocument/2006/relationships/oleObject" Target="embeddings/oleObject64.bin"/><Relationship Id="rId1082" Type="http://schemas.openxmlformats.org/officeDocument/2006/relationships/image" Target="media/image548.wmf"/><Relationship Id="rId1083" Type="http://schemas.openxmlformats.org/officeDocument/2006/relationships/oleObject" Target="embeddings/oleObject65.bin"/><Relationship Id="rId1084" Type="http://schemas.openxmlformats.org/officeDocument/2006/relationships/image" Target="media/image549.wmf"/><Relationship Id="rId1085" Type="http://schemas.openxmlformats.org/officeDocument/2006/relationships/oleObject" Target="embeddings/oleObject66.bin"/><Relationship Id="rId1086" Type="http://schemas.openxmlformats.org/officeDocument/2006/relationships/image" Target="media/image550.wmf"/><Relationship Id="rId1087" Type="http://schemas.openxmlformats.org/officeDocument/2006/relationships/oleObject" Target="embeddings/oleObject67.bin"/><Relationship Id="rId1088" Type="http://schemas.openxmlformats.org/officeDocument/2006/relationships/image" Target="media/image551.wmf"/><Relationship Id="rId1089" Type="http://schemas.openxmlformats.org/officeDocument/2006/relationships/oleObject" Target="embeddings/oleObject68.bin"/><Relationship Id="rId1530" Type="http://schemas.openxmlformats.org/officeDocument/2006/relationships/image" Target="media/image968.wmf"/><Relationship Id="rId1531" Type="http://schemas.openxmlformats.org/officeDocument/2006/relationships/image" Target="media/image969.wmf"/><Relationship Id="rId1532" Type="http://schemas.openxmlformats.org/officeDocument/2006/relationships/image" Target="media/image970.wmf"/><Relationship Id="rId1533" Type="http://schemas.openxmlformats.org/officeDocument/2006/relationships/image" Target="media/image971.wmf"/><Relationship Id="rId1534" Type="http://schemas.openxmlformats.org/officeDocument/2006/relationships/image" Target="media/image972.wmf"/><Relationship Id="rId1535" Type="http://schemas.openxmlformats.org/officeDocument/2006/relationships/image" Target="media/image973.wmf"/><Relationship Id="rId1536" Type="http://schemas.openxmlformats.org/officeDocument/2006/relationships/image" Target="media/image974.wmf"/><Relationship Id="rId1537" Type="http://schemas.openxmlformats.org/officeDocument/2006/relationships/image" Target="media/image975.wmf"/><Relationship Id="rId1538" Type="http://schemas.openxmlformats.org/officeDocument/2006/relationships/image" Target="media/image976.wmf"/><Relationship Id="rId1539" Type="http://schemas.openxmlformats.org/officeDocument/2006/relationships/image" Target="media/image977.wmf"/><Relationship Id="rId530" Type="http://schemas.openxmlformats.org/officeDocument/2006/relationships/image" Target="media/image489.wmf"/><Relationship Id="rId531" Type="http://schemas.openxmlformats.org/officeDocument/2006/relationships/oleObject" Target="embeddings/oleObject15.bin"/><Relationship Id="rId532" Type="http://schemas.openxmlformats.org/officeDocument/2006/relationships/image" Target="media/image490.wmf"/><Relationship Id="rId533" Type="http://schemas.openxmlformats.org/officeDocument/2006/relationships/oleObject" Target="embeddings/oleObject16.bin"/><Relationship Id="rId534" Type="http://schemas.openxmlformats.org/officeDocument/2006/relationships/image" Target="media/image491.wmf"/><Relationship Id="rId535" Type="http://schemas.openxmlformats.org/officeDocument/2006/relationships/oleObject" Target="embeddings/oleObject17.bin"/><Relationship Id="rId1210" Type="http://schemas.openxmlformats.org/officeDocument/2006/relationships/image" Target="media/image650.wmf"/><Relationship Id="rId1211" Type="http://schemas.openxmlformats.org/officeDocument/2006/relationships/image" Target="media/image651.wmf"/><Relationship Id="rId1212" Type="http://schemas.openxmlformats.org/officeDocument/2006/relationships/image" Target="media/image652.wmf"/><Relationship Id="rId1213" Type="http://schemas.openxmlformats.org/officeDocument/2006/relationships/image" Target="media/image653.wmf"/><Relationship Id="rId1214" Type="http://schemas.openxmlformats.org/officeDocument/2006/relationships/image" Target="media/image654.wmf"/><Relationship Id="rId1215" Type="http://schemas.openxmlformats.org/officeDocument/2006/relationships/image" Target="media/image655.wmf"/><Relationship Id="rId1216" Type="http://schemas.openxmlformats.org/officeDocument/2006/relationships/image" Target="media/image656.wmf"/><Relationship Id="rId1217" Type="http://schemas.openxmlformats.org/officeDocument/2006/relationships/image" Target="media/image657.wmf"/><Relationship Id="rId1218" Type="http://schemas.openxmlformats.org/officeDocument/2006/relationships/image" Target="media/image658.wmf"/><Relationship Id="rId1219" Type="http://schemas.openxmlformats.org/officeDocument/2006/relationships/image" Target="media/image659.wmf"/><Relationship Id="rId536" Type="http://schemas.openxmlformats.org/officeDocument/2006/relationships/image" Target="media/image492.wmf"/><Relationship Id="rId537" Type="http://schemas.openxmlformats.org/officeDocument/2006/relationships/oleObject" Target="embeddings/oleObject18.bin"/><Relationship Id="rId538" Type="http://schemas.openxmlformats.org/officeDocument/2006/relationships/image" Target="media/image493.wmf"/><Relationship Id="rId539" Type="http://schemas.openxmlformats.org/officeDocument/2006/relationships/oleObject" Target="embeddings/oleObject19.bin"/><Relationship Id="rId210" Type="http://schemas.openxmlformats.org/officeDocument/2006/relationships/image" Target="media/image183.wmf"/><Relationship Id="rId211" Type="http://schemas.openxmlformats.org/officeDocument/2006/relationships/image" Target="media/image184.wmf"/><Relationship Id="rId212" Type="http://schemas.openxmlformats.org/officeDocument/2006/relationships/image" Target="media/image185.wmf"/><Relationship Id="rId213" Type="http://schemas.openxmlformats.org/officeDocument/2006/relationships/image" Target="media/image186.wmf"/><Relationship Id="rId214" Type="http://schemas.openxmlformats.org/officeDocument/2006/relationships/image" Target="media/image187.wmf"/><Relationship Id="rId215" Type="http://schemas.openxmlformats.org/officeDocument/2006/relationships/image" Target="media/image188.wmf"/><Relationship Id="rId216" Type="http://schemas.openxmlformats.org/officeDocument/2006/relationships/image" Target="media/image189.wmf"/><Relationship Id="rId217" Type="http://schemas.openxmlformats.org/officeDocument/2006/relationships/image" Target="media/image190.wmf"/><Relationship Id="rId218" Type="http://schemas.openxmlformats.org/officeDocument/2006/relationships/image" Target="media/image191.wmf"/><Relationship Id="rId219" Type="http://schemas.openxmlformats.org/officeDocument/2006/relationships/image" Target="media/image192.wmf"/><Relationship Id="rId1090" Type="http://schemas.openxmlformats.org/officeDocument/2006/relationships/image" Target="media/image552.wmf"/><Relationship Id="rId1091" Type="http://schemas.openxmlformats.org/officeDocument/2006/relationships/oleObject" Target="embeddings/oleObject69.bin"/><Relationship Id="rId1092" Type="http://schemas.openxmlformats.org/officeDocument/2006/relationships/image" Target="media/image553.wmf"/><Relationship Id="rId1093" Type="http://schemas.openxmlformats.org/officeDocument/2006/relationships/oleObject" Target="embeddings/oleObject70.bin"/><Relationship Id="rId1094" Type="http://schemas.openxmlformats.org/officeDocument/2006/relationships/image" Target="media/image554.emf"/><Relationship Id="rId1095" Type="http://schemas.openxmlformats.org/officeDocument/2006/relationships/image" Target="media/image555.emf"/><Relationship Id="rId1096" Type="http://schemas.openxmlformats.org/officeDocument/2006/relationships/image" Target="media/image546.emf"/><Relationship Id="rId1097" Type="http://schemas.openxmlformats.org/officeDocument/2006/relationships/image" Target="media/image547.emf"/><Relationship Id="rId1098" Type="http://schemas.openxmlformats.org/officeDocument/2006/relationships/image" Target="media/image556.wmf"/><Relationship Id="rId1099" Type="http://schemas.openxmlformats.org/officeDocument/2006/relationships/oleObject" Target="embeddings/oleObject71.bin"/><Relationship Id="rId1540" Type="http://schemas.openxmlformats.org/officeDocument/2006/relationships/image" Target="media/image978.wmf"/><Relationship Id="rId1541" Type="http://schemas.openxmlformats.org/officeDocument/2006/relationships/image" Target="media/image979.wmf"/><Relationship Id="rId1542" Type="http://schemas.openxmlformats.org/officeDocument/2006/relationships/image" Target="media/image980.wmf"/><Relationship Id="rId1543" Type="http://schemas.openxmlformats.org/officeDocument/2006/relationships/image" Target="media/image981.wmf"/><Relationship Id="rId1544" Type="http://schemas.openxmlformats.org/officeDocument/2006/relationships/image" Target="media/image982.wmf"/><Relationship Id="rId1545" Type="http://schemas.openxmlformats.org/officeDocument/2006/relationships/image" Target="media/image983.wmf"/><Relationship Id="rId1546" Type="http://schemas.openxmlformats.org/officeDocument/2006/relationships/image" Target="media/image984.wmf"/><Relationship Id="rId1547" Type="http://schemas.openxmlformats.org/officeDocument/2006/relationships/image" Target="media/image985.wmf"/><Relationship Id="rId1548" Type="http://schemas.openxmlformats.org/officeDocument/2006/relationships/image" Target="media/image986.wmf"/><Relationship Id="rId1549" Type="http://schemas.openxmlformats.org/officeDocument/2006/relationships/image" Target="media/image987.wmf"/><Relationship Id="rId540" Type="http://schemas.openxmlformats.org/officeDocument/2006/relationships/image" Target="media/image494.wmf"/><Relationship Id="rId541" Type="http://schemas.openxmlformats.org/officeDocument/2006/relationships/oleObject" Target="embeddings/oleObject20.bin"/><Relationship Id="rId542" Type="http://schemas.openxmlformats.org/officeDocument/2006/relationships/image" Target="media/image495.wmf"/><Relationship Id="rId543" Type="http://schemas.openxmlformats.org/officeDocument/2006/relationships/oleObject" Target="embeddings/oleObject21.bin"/><Relationship Id="rId544" Type="http://schemas.openxmlformats.org/officeDocument/2006/relationships/image" Target="media/image496.wmf"/><Relationship Id="rId545" Type="http://schemas.openxmlformats.org/officeDocument/2006/relationships/oleObject" Target="embeddings/oleObject22.bin"/><Relationship Id="rId1220" Type="http://schemas.openxmlformats.org/officeDocument/2006/relationships/image" Target="media/image660.wmf"/><Relationship Id="rId1221" Type="http://schemas.openxmlformats.org/officeDocument/2006/relationships/image" Target="media/image661.wmf"/><Relationship Id="rId1222" Type="http://schemas.openxmlformats.org/officeDocument/2006/relationships/image" Target="media/image662.wmf"/><Relationship Id="rId1223" Type="http://schemas.openxmlformats.org/officeDocument/2006/relationships/image" Target="media/image663.wmf"/><Relationship Id="rId1224" Type="http://schemas.openxmlformats.org/officeDocument/2006/relationships/image" Target="media/image664.wmf"/><Relationship Id="rId1225" Type="http://schemas.openxmlformats.org/officeDocument/2006/relationships/image" Target="media/image665.wmf"/><Relationship Id="rId1226" Type="http://schemas.openxmlformats.org/officeDocument/2006/relationships/image" Target="media/image666.wmf"/><Relationship Id="rId1227" Type="http://schemas.openxmlformats.org/officeDocument/2006/relationships/image" Target="media/image667.wmf"/><Relationship Id="rId1228" Type="http://schemas.openxmlformats.org/officeDocument/2006/relationships/image" Target="media/image668.wmf"/><Relationship Id="rId1229" Type="http://schemas.openxmlformats.org/officeDocument/2006/relationships/image" Target="media/image669.wmf"/><Relationship Id="rId546" Type="http://schemas.openxmlformats.org/officeDocument/2006/relationships/image" Target="media/image497.wmf"/><Relationship Id="rId547" Type="http://schemas.openxmlformats.org/officeDocument/2006/relationships/oleObject" Target="embeddings/oleObject23.bin"/><Relationship Id="rId548" Type="http://schemas.openxmlformats.org/officeDocument/2006/relationships/image" Target="media/image498.wmf"/><Relationship Id="rId549" Type="http://schemas.openxmlformats.org/officeDocument/2006/relationships/oleObject" Target="embeddings/oleObject24.bin"/><Relationship Id="rId220" Type="http://schemas.openxmlformats.org/officeDocument/2006/relationships/image" Target="media/image193.wmf"/><Relationship Id="rId221" Type="http://schemas.openxmlformats.org/officeDocument/2006/relationships/image" Target="media/image194.wmf"/><Relationship Id="rId222" Type="http://schemas.openxmlformats.org/officeDocument/2006/relationships/image" Target="media/image195.wmf"/><Relationship Id="rId223" Type="http://schemas.openxmlformats.org/officeDocument/2006/relationships/image" Target="media/image196.wmf"/><Relationship Id="rId224" Type="http://schemas.openxmlformats.org/officeDocument/2006/relationships/image" Target="media/image197.wmf"/><Relationship Id="rId225" Type="http://schemas.openxmlformats.org/officeDocument/2006/relationships/image" Target="media/image198.wmf"/><Relationship Id="rId226" Type="http://schemas.openxmlformats.org/officeDocument/2006/relationships/image" Target="media/image199.wmf"/><Relationship Id="rId227" Type="http://schemas.openxmlformats.org/officeDocument/2006/relationships/image" Target="media/image200.wmf"/><Relationship Id="rId228" Type="http://schemas.openxmlformats.org/officeDocument/2006/relationships/image" Target="media/image201.wmf"/><Relationship Id="rId229" Type="http://schemas.openxmlformats.org/officeDocument/2006/relationships/image" Target="media/image202.wmf"/><Relationship Id="rId1550" Type="http://schemas.openxmlformats.org/officeDocument/2006/relationships/image" Target="media/image988.wmf"/><Relationship Id="rId1551" Type="http://schemas.openxmlformats.org/officeDocument/2006/relationships/image" Target="media/image989.wmf"/><Relationship Id="rId1552" Type="http://schemas.openxmlformats.org/officeDocument/2006/relationships/image" Target="media/image990.wmf"/><Relationship Id="rId1553" Type="http://schemas.openxmlformats.org/officeDocument/2006/relationships/image" Target="media/image991.wmf"/><Relationship Id="rId1554" Type="http://schemas.openxmlformats.org/officeDocument/2006/relationships/image" Target="media/image992.wmf"/><Relationship Id="rId1555" Type="http://schemas.openxmlformats.org/officeDocument/2006/relationships/image" Target="media/image993.wmf"/><Relationship Id="rId1556" Type="http://schemas.openxmlformats.org/officeDocument/2006/relationships/image" Target="media/image994.wmf"/><Relationship Id="rId1557" Type="http://schemas.openxmlformats.org/officeDocument/2006/relationships/image" Target="media/image995.wmf"/><Relationship Id="rId1558" Type="http://schemas.openxmlformats.org/officeDocument/2006/relationships/image" Target="media/image996.wmf"/><Relationship Id="rId1559" Type="http://schemas.openxmlformats.org/officeDocument/2006/relationships/image" Target="media/image997.wmf"/><Relationship Id="rId550" Type="http://schemas.openxmlformats.org/officeDocument/2006/relationships/image" Target="media/image499.wmf"/><Relationship Id="rId551" Type="http://schemas.openxmlformats.org/officeDocument/2006/relationships/oleObject" Target="embeddings/oleObject25.bin"/><Relationship Id="rId552" Type="http://schemas.openxmlformats.org/officeDocument/2006/relationships/image" Target="media/image500.wmf"/><Relationship Id="rId553" Type="http://schemas.openxmlformats.org/officeDocument/2006/relationships/oleObject" Target="embeddings/oleObject26.bin"/><Relationship Id="rId554" Type="http://schemas.openxmlformats.org/officeDocument/2006/relationships/image" Target="media/image501.wmf"/><Relationship Id="rId555" Type="http://schemas.openxmlformats.org/officeDocument/2006/relationships/oleObject" Target="embeddings/oleObject27.bin"/><Relationship Id="rId1230" Type="http://schemas.openxmlformats.org/officeDocument/2006/relationships/image" Target="media/image670.wmf"/><Relationship Id="rId1231" Type="http://schemas.openxmlformats.org/officeDocument/2006/relationships/image" Target="media/image671.wmf"/><Relationship Id="rId1232" Type="http://schemas.openxmlformats.org/officeDocument/2006/relationships/image" Target="media/image672.wmf"/><Relationship Id="rId1233" Type="http://schemas.openxmlformats.org/officeDocument/2006/relationships/image" Target="media/image673.wmf"/><Relationship Id="rId1234" Type="http://schemas.openxmlformats.org/officeDocument/2006/relationships/image" Target="media/image674.wmf"/><Relationship Id="rId1235" Type="http://schemas.openxmlformats.org/officeDocument/2006/relationships/image" Target="media/image675.wmf"/><Relationship Id="rId1236" Type="http://schemas.openxmlformats.org/officeDocument/2006/relationships/image" Target="media/image676.wmf"/><Relationship Id="rId1237" Type="http://schemas.openxmlformats.org/officeDocument/2006/relationships/image" Target="media/image677.wmf"/><Relationship Id="rId1238" Type="http://schemas.openxmlformats.org/officeDocument/2006/relationships/image" Target="media/image678.wmf"/><Relationship Id="rId1239" Type="http://schemas.openxmlformats.org/officeDocument/2006/relationships/image" Target="media/image679.wmf"/><Relationship Id="rId556" Type="http://schemas.openxmlformats.org/officeDocument/2006/relationships/image" Target="media/image502.wmf"/><Relationship Id="rId557" Type="http://schemas.openxmlformats.org/officeDocument/2006/relationships/oleObject" Target="embeddings/oleObject28.bin"/><Relationship Id="rId558" Type="http://schemas.openxmlformats.org/officeDocument/2006/relationships/image" Target="media/image503.wmf"/><Relationship Id="rId559" Type="http://schemas.openxmlformats.org/officeDocument/2006/relationships/oleObject" Target="embeddings/oleObject29.bin"/><Relationship Id="rId230" Type="http://schemas.openxmlformats.org/officeDocument/2006/relationships/image" Target="media/image203.wmf"/><Relationship Id="rId231" Type="http://schemas.openxmlformats.org/officeDocument/2006/relationships/image" Target="media/image204.wmf"/><Relationship Id="rId232" Type="http://schemas.openxmlformats.org/officeDocument/2006/relationships/image" Target="media/image205.wmf"/><Relationship Id="rId233" Type="http://schemas.openxmlformats.org/officeDocument/2006/relationships/image" Target="media/image206.wmf"/><Relationship Id="rId234" Type="http://schemas.openxmlformats.org/officeDocument/2006/relationships/image" Target="media/image207.wmf"/><Relationship Id="rId235" Type="http://schemas.openxmlformats.org/officeDocument/2006/relationships/image" Target="media/image208.wmf"/><Relationship Id="rId236" Type="http://schemas.openxmlformats.org/officeDocument/2006/relationships/image" Target="media/image209.wmf"/><Relationship Id="rId237" Type="http://schemas.openxmlformats.org/officeDocument/2006/relationships/image" Target="media/image210.emf"/><Relationship Id="rId238" Type="http://schemas.openxmlformats.org/officeDocument/2006/relationships/image" Target="media/image211.emf"/><Relationship Id="rId239" Type="http://schemas.openxmlformats.org/officeDocument/2006/relationships/image" Target="media/image212.emf"/><Relationship Id="rId1560" Type="http://schemas.openxmlformats.org/officeDocument/2006/relationships/image" Target="media/image998.wmf"/><Relationship Id="rId1561" Type="http://schemas.openxmlformats.org/officeDocument/2006/relationships/image" Target="media/image999.wmf"/><Relationship Id="rId1562" Type="http://schemas.openxmlformats.org/officeDocument/2006/relationships/image" Target="media/image1000.wmf"/><Relationship Id="rId1563" Type="http://schemas.openxmlformats.org/officeDocument/2006/relationships/image" Target="media/image1001.wmf"/><Relationship Id="rId1564" Type="http://schemas.openxmlformats.org/officeDocument/2006/relationships/image" Target="media/image1002.wmf"/><Relationship Id="rId1565" Type="http://schemas.openxmlformats.org/officeDocument/2006/relationships/image" Target="media/image1003.wmf"/><Relationship Id="rId1566" Type="http://schemas.openxmlformats.org/officeDocument/2006/relationships/image" Target="media/image1004.wmf"/><Relationship Id="rId1567" Type="http://schemas.openxmlformats.org/officeDocument/2006/relationships/image" Target="media/image1005.wmf"/><Relationship Id="rId1568" Type="http://schemas.openxmlformats.org/officeDocument/2006/relationships/image" Target="media/image1006.wmf"/><Relationship Id="rId1569" Type="http://schemas.openxmlformats.org/officeDocument/2006/relationships/image" Target="media/image1007.wmf"/><Relationship Id="rId560" Type="http://schemas.openxmlformats.org/officeDocument/2006/relationships/image" Target="media/image504.wmf"/><Relationship Id="rId561" Type="http://schemas.openxmlformats.org/officeDocument/2006/relationships/oleObject" Target="embeddings/oleObject30.bin"/><Relationship Id="rId562" Type="http://schemas.openxmlformats.org/officeDocument/2006/relationships/image" Target="media/image505.wmf"/><Relationship Id="rId563" Type="http://schemas.openxmlformats.org/officeDocument/2006/relationships/oleObject" Target="embeddings/oleObject31.bin"/><Relationship Id="rId564" Type="http://schemas.openxmlformats.org/officeDocument/2006/relationships/image" Target="media/image506.wmf"/><Relationship Id="rId565" Type="http://schemas.openxmlformats.org/officeDocument/2006/relationships/oleObject" Target="embeddings/oleObject32.bin"/><Relationship Id="rId1240" Type="http://schemas.openxmlformats.org/officeDocument/2006/relationships/image" Target="media/image680.wmf"/><Relationship Id="rId1241" Type="http://schemas.openxmlformats.org/officeDocument/2006/relationships/image" Target="media/image681.wmf"/><Relationship Id="rId1242" Type="http://schemas.openxmlformats.org/officeDocument/2006/relationships/image" Target="media/image682.wmf"/><Relationship Id="rId1243" Type="http://schemas.openxmlformats.org/officeDocument/2006/relationships/image" Target="media/image683.wmf"/><Relationship Id="rId1244" Type="http://schemas.openxmlformats.org/officeDocument/2006/relationships/image" Target="media/image684.wmf"/><Relationship Id="rId1245" Type="http://schemas.openxmlformats.org/officeDocument/2006/relationships/image" Target="media/image685.wmf"/><Relationship Id="rId1246" Type="http://schemas.openxmlformats.org/officeDocument/2006/relationships/image" Target="media/image686.wmf"/><Relationship Id="rId1247" Type="http://schemas.openxmlformats.org/officeDocument/2006/relationships/image" Target="media/image687.wmf"/><Relationship Id="rId1248" Type="http://schemas.openxmlformats.org/officeDocument/2006/relationships/image" Target="media/image688.wmf"/><Relationship Id="rId1249" Type="http://schemas.openxmlformats.org/officeDocument/2006/relationships/image" Target="media/image689.wmf"/><Relationship Id="rId566" Type="http://schemas.openxmlformats.org/officeDocument/2006/relationships/image" Target="media/image507.wmf"/><Relationship Id="rId567" Type="http://schemas.openxmlformats.org/officeDocument/2006/relationships/oleObject" Target="embeddings/oleObject33.bin"/><Relationship Id="rId568" Type="http://schemas.openxmlformats.org/officeDocument/2006/relationships/image" Target="media/image508.wmf"/><Relationship Id="rId569" Type="http://schemas.openxmlformats.org/officeDocument/2006/relationships/oleObject" Target="embeddings/oleObject34.bin"/><Relationship Id="rId240" Type="http://schemas.openxmlformats.org/officeDocument/2006/relationships/image" Target="media/image213.wmf"/><Relationship Id="rId241" Type="http://schemas.openxmlformats.org/officeDocument/2006/relationships/image" Target="media/image214.wmf"/><Relationship Id="rId242" Type="http://schemas.openxmlformats.org/officeDocument/2006/relationships/image" Target="media/image215.wmf"/><Relationship Id="rId243" Type="http://schemas.openxmlformats.org/officeDocument/2006/relationships/image" Target="media/image216.wmf"/><Relationship Id="rId244" Type="http://schemas.openxmlformats.org/officeDocument/2006/relationships/image" Target="media/image217.wmf"/><Relationship Id="rId245" Type="http://schemas.openxmlformats.org/officeDocument/2006/relationships/image" Target="media/image218.wmf"/><Relationship Id="rId246" Type="http://schemas.openxmlformats.org/officeDocument/2006/relationships/image" Target="media/image219.wmf"/><Relationship Id="rId247" Type="http://schemas.openxmlformats.org/officeDocument/2006/relationships/image" Target="media/image220.wmf"/><Relationship Id="rId248" Type="http://schemas.openxmlformats.org/officeDocument/2006/relationships/image" Target="media/image221.wmf"/><Relationship Id="rId249" Type="http://schemas.openxmlformats.org/officeDocument/2006/relationships/image" Target="media/image222.wmf"/><Relationship Id="rId1570" Type="http://schemas.openxmlformats.org/officeDocument/2006/relationships/image" Target="media/image1008.wmf"/><Relationship Id="rId1571" Type="http://schemas.openxmlformats.org/officeDocument/2006/relationships/image" Target="media/image1009.wmf"/><Relationship Id="rId1572" Type="http://schemas.openxmlformats.org/officeDocument/2006/relationships/image" Target="media/image1010.wmf"/><Relationship Id="rId1573" Type="http://schemas.openxmlformats.org/officeDocument/2006/relationships/image" Target="media/image1011.wmf"/><Relationship Id="rId1574" Type="http://schemas.openxmlformats.org/officeDocument/2006/relationships/image" Target="media/image1012.wmf"/><Relationship Id="rId1575" Type="http://schemas.openxmlformats.org/officeDocument/2006/relationships/image" Target="media/image1013.wmf"/><Relationship Id="rId1576" Type="http://schemas.openxmlformats.org/officeDocument/2006/relationships/image" Target="media/image1014.wmf"/><Relationship Id="rId1577" Type="http://schemas.openxmlformats.org/officeDocument/2006/relationships/image" Target="media/image1015.wmf"/><Relationship Id="rId1578" Type="http://schemas.openxmlformats.org/officeDocument/2006/relationships/image" Target="media/image1016.wmf"/><Relationship Id="rId1579" Type="http://schemas.openxmlformats.org/officeDocument/2006/relationships/image" Target="media/image1017.wmf"/><Relationship Id="rId570" Type="http://schemas.openxmlformats.org/officeDocument/2006/relationships/image" Target="media/image509.wmf"/><Relationship Id="rId571" Type="http://schemas.openxmlformats.org/officeDocument/2006/relationships/oleObject" Target="embeddings/oleObject35.bin"/><Relationship Id="rId572" Type="http://schemas.openxmlformats.org/officeDocument/2006/relationships/image" Target="media/image510.wmf"/><Relationship Id="rId573" Type="http://schemas.openxmlformats.org/officeDocument/2006/relationships/oleObject" Target="embeddings/oleObject36.bin"/><Relationship Id="rId574" Type="http://schemas.openxmlformats.org/officeDocument/2006/relationships/image" Target="media/image511.wmf"/><Relationship Id="rId575" Type="http://schemas.openxmlformats.org/officeDocument/2006/relationships/oleObject" Target="embeddings/oleObject37.bin"/><Relationship Id="rId1250" Type="http://schemas.openxmlformats.org/officeDocument/2006/relationships/image" Target="media/image690.wmf"/><Relationship Id="rId1251" Type="http://schemas.openxmlformats.org/officeDocument/2006/relationships/image" Target="media/image691.wmf"/><Relationship Id="rId1252" Type="http://schemas.openxmlformats.org/officeDocument/2006/relationships/image" Target="media/image692.wmf"/><Relationship Id="rId1253" Type="http://schemas.openxmlformats.org/officeDocument/2006/relationships/image" Target="media/image693.wmf"/><Relationship Id="rId1254" Type="http://schemas.openxmlformats.org/officeDocument/2006/relationships/image" Target="media/image694.wmf"/><Relationship Id="rId1255" Type="http://schemas.openxmlformats.org/officeDocument/2006/relationships/image" Target="media/image695.wmf"/><Relationship Id="rId1256" Type="http://schemas.openxmlformats.org/officeDocument/2006/relationships/image" Target="media/image696.wmf"/><Relationship Id="rId1257" Type="http://schemas.openxmlformats.org/officeDocument/2006/relationships/image" Target="media/image697.wmf"/><Relationship Id="rId1258" Type="http://schemas.openxmlformats.org/officeDocument/2006/relationships/image" Target="media/image698.wmf"/><Relationship Id="rId1259" Type="http://schemas.openxmlformats.org/officeDocument/2006/relationships/image" Target="media/image699.wmf"/><Relationship Id="rId576" Type="http://schemas.openxmlformats.org/officeDocument/2006/relationships/image" Target="media/image512.wmf"/><Relationship Id="rId577" Type="http://schemas.openxmlformats.org/officeDocument/2006/relationships/oleObject" Target="embeddings/oleObject38.bin"/><Relationship Id="rId578" Type="http://schemas.openxmlformats.org/officeDocument/2006/relationships/image" Target="media/image513.wmf"/><Relationship Id="rId579" Type="http://schemas.openxmlformats.org/officeDocument/2006/relationships/oleObject" Target="embeddings/oleObject39.bin"/><Relationship Id="rId250" Type="http://schemas.openxmlformats.org/officeDocument/2006/relationships/image" Target="media/image223.wmf"/><Relationship Id="rId251" Type="http://schemas.openxmlformats.org/officeDocument/2006/relationships/image" Target="media/image224.wmf"/><Relationship Id="rId252" Type="http://schemas.openxmlformats.org/officeDocument/2006/relationships/image" Target="media/image225.wmf"/><Relationship Id="rId253" Type="http://schemas.openxmlformats.org/officeDocument/2006/relationships/image" Target="media/image226.wmf"/><Relationship Id="rId254" Type="http://schemas.openxmlformats.org/officeDocument/2006/relationships/image" Target="media/image227.png"/><Relationship Id="rId255" Type="http://schemas.openxmlformats.org/officeDocument/2006/relationships/image" Target="media/image228.wmf"/><Relationship Id="rId256" Type="http://schemas.openxmlformats.org/officeDocument/2006/relationships/image" Target="media/image229.wmf"/><Relationship Id="rId257" Type="http://schemas.openxmlformats.org/officeDocument/2006/relationships/image" Target="media/image230.wmf"/><Relationship Id="rId258" Type="http://schemas.openxmlformats.org/officeDocument/2006/relationships/image" Target="media/image231.wmf"/><Relationship Id="rId259" Type="http://schemas.openxmlformats.org/officeDocument/2006/relationships/image" Target="media/image232.wmf"/><Relationship Id="rId1700" Type="http://schemas.openxmlformats.org/officeDocument/2006/relationships/image" Target="media/image1137.wmf"/><Relationship Id="rId1701" Type="http://schemas.openxmlformats.org/officeDocument/2006/relationships/image" Target="media/image1138.wmf"/><Relationship Id="rId1702" Type="http://schemas.openxmlformats.org/officeDocument/2006/relationships/image" Target="media/image1139.wmf"/><Relationship Id="rId1703" Type="http://schemas.openxmlformats.org/officeDocument/2006/relationships/image" Target="media/image1140.wmf"/><Relationship Id="rId1704" Type="http://schemas.openxmlformats.org/officeDocument/2006/relationships/image" Target="media/image1141.wmf"/><Relationship Id="rId1705" Type="http://schemas.openxmlformats.org/officeDocument/2006/relationships/image" Target="media/image1142.wmf"/><Relationship Id="rId1706" Type="http://schemas.openxmlformats.org/officeDocument/2006/relationships/image" Target="media/image1143.wmf"/><Relationship Id="rId1707" Type="http://schemas.openxmlformats.org/officeDocument/2006/relationships/image" Target="media/image1144.wmf"/><Relationship Id="rId1708" Type="http://schemas.openxmlformats.org/officeDocument/2006/relationships/image" Target="media/image1145.wmf"/><Relationship Id="rId1709" Type="http://schemas.openxmlformats.org/officeDocument/2006/relationships/image" Target="media/image1146.wmf"/><Relationship Id="rId1580" Type="http://schemas.openxmlformats.org/officeDocument/2006/relationships/image" Target="media/image1018.wmf"/><Relationship Id="rId1581" Type="http://schemas.openxmlformats.org/officeDocument/2006/relationships/image" Target="media/image1019.wmf"/><Relationship Id="rId1582" Type="http://schemas.openxmlformats.org/officeDocument/2006/relationships/image" Target="media/image1020.wmf"/><Relationship Id="rId1583" Type="http://schemas.openxmlformats.org/officeDocument/2006/relationships/image" Target="media/image1021.wmf"/><Relationship Id="rId1584" Type="http://schemas.openxmlformats.org/officeDocument/2006/relationships/image" Target="media/image1022.wmf"/><Relationship Id="rId1585" Type="http://schemas.openxmlformats.org/officeDocument/2006/relationships/image" Target="media/image1023.wmf"/><Relationship Id="rId1586" Type="http://schemas.openxmlformats.org/officeDocument/2006/relationships/image" Target="media/image1024.wmf"/><Relationship Id="rId1587" Type="http://schemas.openxmlformats.org/officeDocument/2006/relationships/image" Target="media/image1025.wmf"/><Relationship Id="rId1588" Type="http://schemas.openxmlformats.org/officeDocument/2006/relationships/image" Target="media/image1026.wmf"/><Relationship Id="rId1589" Type="http://schemas.openxmlformats.org/officeDocument/2006/relationships/image" Target="media/image1027.wmf"/><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mrl.sci.utah.edu/forums/"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mrl.sci.utah.edu/software" TargetMode="External"/><Relationship Id="rId1260" Type="http://schemas.openxmlformats.org/officeDocument/2006/relationships/image" Target="media/image700.wmf"/><Relationship Id="rId1261" Type="http://schemas.openxmlformats.org/officeDocument/2006/relationships/image" Target="media/image701.wmf"/><Relationship Id="rId1262" Type="http://schemas.openxmlformats.org/officeDocument/2006/relationships/image" Target="media/image702.wmf"/><Relationship Id="rId1263" Type="http://schemas.openxmlformats.org/officeDocument/2006/relationships/image" Target="media/image703.wmf"/><Relationship Id="rId1264" Type="http://schemas.openxmlformats.org/officeDocument/2006/relationships/image" Target="media/image704.wmf"/><Relationship Id="rId1265" Type="http://schemas.openxmlformats.org/officeDocument/2006/relationships/image" Target="media/image705.wmf"/><Relationship Id="rId1266" Type="http://schemas.openxmlformats.org/officeDocument/2006/relationships/image" Target="media/image706.wmf"/><Relationship Id="rId1267" Type="http://schemas.openxmlformats.org/officeDocument/2006/relationships/image" Target="media/image707.wmf"/><Relationship Id="rId1268" Type="http://schemas.openxmlformats.org/officeDocument/2006/relationships/image" Target="media/image708.wmf"/><Relationship Id="rId1269" Type="http://schemas.openxmlformats.org/officeDocument/2006/relationships/image" Target="media/image709.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80" Type="http://schemas.openxmlformats.org/officeDocument/2006/relationships/image" Target="media/image514.wmf"/><Relationship Id="rId581" Type="http://schemas.openxmlformats.org/officeDocument/2006/relationships/oleObject" Target="embeddings/oleObject40.bin"/><Relationship Id="rId582" Type="http://schemas.openxmlformats.org/officeDocument/2006/relationships/image" Target="media/image515.wmf"/><Relationship Id="rId583" Type="http://schemas.openxmlformats.org/officeDocument/2006/relationships/oleObject" Target="embeddings/oleObject41.bin"/><Relationship Id="rId584" Type="http://schemas.openxmlformats.org/officeDocument/2006/relationships/image" Target="media/image516.wmf"/><Relationship Id="rId585" Type="http://schemas.openxmlformats.org/officeDocument/2006/relationships/oleObject" Target="embeddings/oleObject42.bin"/><Relationship Id="rId586" Type="http://schemas.openxmlformats.org/officeDocument/2006/relationships/image" Target="media/image517.wmf"/><Relationship Id="rId587" Type="http://schemas.openxmlformats.org/officeDocument/2006/relationships/oleObject" Target="embeddings/oleObject43.bin"/><Relationship Id="rId588" Type="http://schemas.openxmlformats.org/officeDocument/2006/relationships/image" Target="media/image518.wmf"/><Relationship Id="rId589" Type="http://schemas.openxmlformats.org/officeDocument/2006/relationships/oleObject" Target="embeddings/oleObject44.bin"/><Relationship Id="rId260" Type="http://schemas.openxmlformats.org/officeDocument/2006/relationships/image" Target="media/image233.wmf"/><Relationship Id="rId261" Type="http://schemas.openxmlformats.org/officeDocument/2006/relationships/image" Target="media/image234.wmf"/><Relationship Id="rId262" Type="http://schemas.openxmlformats.org/officeDocument/2006/relationships/image" Target="media/image235.wmf"/><Relationship Id="rId263" Type="http://schemas.openxmlformats.org/officeDocument/2006/relationships/image" Target="media/image236.wmf"/><Relationship Id="rId264" Type="http://schemas.openxmlformats.org/officeDocument/2006/relationships/image" Target="media/image237.wmf"/><Relationship Id="rId265" Type="http://schemas.openxmlformats.org/officeDocument/2006/relationships/image" Target="media/image238.wmf"/><Relationship Id="rId266" Type="http://schemas.openxmlformats.org/officeDocument/2006/relationships/image" Target="media/image239.wmf"/><Relationship Id="rId267" Type="http://schemas.openxmlformats.org/officeDocument/2006/relationships/image" Target="media/image240.wmf"/><Relationship Id="rId268" Type="http://schemas.openxmlformats.org/officeDocument/2006/relationships/image" Target="media/image241.wmf"/><Relationship Id="rId269" Type="http://schemas.openxmlformats.org/officeDocument/2006/relationships/image" Target="media/image242.wmf"/><Relationship Id="rId1710" Type="http://schemas.openxmlformats.org/officeDocument/2006/relationships/image" Target="media/image1147.wmf"/><Relationship Id="rId1711" Type="http://schemas.openxmlformats.org/officeDocument/2006/relationships/image" Target="media/image1148.wmf"/><Relationship Id="rId1712" Type="http://schemas.openxmlformats.org/officeDocument/2006/relationships/image" Target="media/image1149.wmf"/><Relationship Id="rId1713" Type="http://schemas.openxmlformats.org/officeDocument/2006/relationships/image" Target="media/image1150.wmf"/><Relationship Id="rId1714" Type="http://schemas.openxmlformats.org/officeDocument/2006/relationships/image" Target="media/image1151.wmf"/><Relationship Id="rId1715" Type="http://schemas.openxmlformats.org/officeDocument/2006/relationships/image" Target="media/image1152.wmf"/><Relationship Id="rId1716" Type="http://schemas.openxmlformats.org/officeDocument/2006/relationships/image" Target="media/image1153.wmf"/><Relationship Id="rId1717" Type="http://schemas.openxmlformats.org/officeDocument/2006/relationships/image" Target="media/image1154.wmf"/><Relationship Id="rId1718" Type="http://schemas.openxmlformats.org/officeDocument/2006/relationships/image" Target="media/image1155.wmf"/><Relationship Id="rId1719" Type="http://schemas.openxmlformats.org/officeDocument/2006/relationships/image" Target="media/image1156.wmf"/><Relationship Id="rId1590" Type="http://schemas.openxmlformats.org/officeDocument/2006/relationships/image" Target="media/image1028.wmf"/><Relationship Id="rId1591" Type="http://schemas.openxmlformats.org/officeDocument/2006/relationships/image" Target="media/image1029.wmf"/><Relationship Id="rId1592" Type="http://schemas.openxmlformats.org/officeDocument/2006/relationships/image" Target="media/image1030.wmf"/><Relationship Id="rId1593" Type="http://schemas.openxmlformats.org/officeDocument/2006/relationships/image" Target="media/image1031.wmf"/><Relationship Id="rId1594" Type="http://schemas.openxmlformats.org/officeDocument/2006/relationships/image" Target="media/image1032.wmf"/><Relationship Id="rId1595" Type="http://schemas.openxmlformats.org/officeDocument/2006/relationships/image" Target="media/image1033.wmf"/><Relationship Id="rId1596" Type="http://schemas.openxmlformats.org/officeDocument/2006/relationships/image" Target="media/image1034.wmf"/><Relationship Id="rId1597" Type="http://schemas.openxmlformats.org/officeDocument/2006/relationships/image" Target="media/image1035.wmf"/><Relationship Id="rId1598" Type="http://schemas.openxmlformats.org/officeDocument/2006/relationships/image" Target="media/image1036.wmf"/><Relationship Id="rId1599" Type="http://schemas.openxmlformats.org/officeDocument/2006/relationships/image" Target="media/image1037.wmf"/><Relationship Id="rId20" Type="http://schemas.openxmlformats.org/officeDocument/2006/relationships/hyperlink" Target="http://mrl.sci.utah.edu/software/preview" TargetMode="External"/><Relationship Id="rId21" Type="http://schemas.openxmlformats.org/officeDocument/2006/relationships/hyperlink" Target="http://mrl.sci.utah.edu/software/preview" TargetMode="External"/><Relationship Id="rId22" Type="http://schemas.openxmlformats.org/officeDocument/2006/relationships/hyperlink" Target="http://mrl.sci.utah.edu/software/febio" TargetMode="External"/><Relationship Id="rId23" Type="http://schemas.openxmlformats.org/officeDocument/2006/relationships/hyperlink" Target="http://mrl.sci.utah.edu/software/febio" TargetMode="External"/><Relationship Id="rId24" Type="http://schemas.openxmlformats.org/officeDocument/2006/relationships/hyperlink" Target="http://mrl.sci.utah.edu/software/febio"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hyperlink" Target="http://mrl.sci.utah.edu/software/postview" TargetMode="External"/><Relationship Id="rId29" Type="http://schemas.openxmlformats.org/officeDocument/2006/relationships/image" Target="media/image4.wmf"/><Relationship Id="rId1270" Type="http://schemas.openxmlformats.org/officeDocument/2006/relationships/image" Target="media/image710.wmf"/><Relationship Id="rId1271" Type="http://schemas.openxmlformats.org/officeDocument/2006/relationships/image" Target="media/image711.wmf"/><Relationship Id="rId1272" Type="http://schemas.openxmlformats.org/officeDocument/2006/relationships/image" Target="media/image712.wmf"/><Relationship Id="rId1273" Type="http://schemas.openxmlformats.org/officeDocument/2006/relationships/image" Target="media/image713.wmf"/><Relationship Id="rId1274" Type="http://schemas.openxmlformats.org/officeDocument/2006/relationships/image" Target="media/image714.wmf"/><Relationship Id="rId1275" Type="http://schemas.openxmlformats.org/officeDocument/2006/relationships/image" Target="media/image715.wmf"/><Relationship Id="rId1276" Type="http://schemas.openxmlformats.org/officeDocument/2006/relationships/hyperlink" Target="http://mrl.sci.utah.edu/software/febio" TargetMode="External"/><Relationship Id="rId1277" Type="http://schemas.openxmlformats.org/officeDocument/2006/relationships/image" Target="media/image716.wmf"/><Relationship Id="rId1278" Type="http://schemas.openxmlformats.org/officeDocument/2006/relationships/image" Target="media/image717.wmf"/><Relationship Id="rId1279" Type="http://schemas.openxmlformats.org/officeDocument/2006/relationships/image" Target="media/image718.wmf"/><Relationship Id="rId590" Type="http://schemas.openxmlformats.org/officeDocument/2006/relationships/image" Target="media/image519.wmf"/><Relationship Id="rId591" Type="http://schemas.openxmlformats.org/officeDocument/2006/relationships/oleObject" Target="embeddings/oleObject45.bin"/><Relationship Id="rId592" Type="http://schemas.openxmlformats.org/officeDocument/2006/relationships/image" Target="media/image520.png"/><Relationship Id="rId593" Type="http://schemas.openxmlformats.org/officeDocument/2006/relationships/image" Target="media/image521.wmf"/><Relationship Id="rId594" Type="http://schemas.openxmlformats.org/officeDocument/2006/relationships/oleObject" Target="embeddings/oleObject46.bin"/><Relationship Id="rId595" Type="http://schemas.openxmlformats.org/officeDocument/2006/relationships/image" Target="media/image522.wmf"/><Relationship Id="rId596" Type="http://schemas.openxmlformats.org/officeDocument/2006/relationships/oleObject" Target="embeddings/oleObject47.bin"/><Relationship Id="rId597" Type="http://schemas.openxmlformats.org/officeDocument/2006/relationships/image" Target="media/image523.wmf"/><Relationship Id="rId598" Type="http://schemas.openxmlformats.org/officeDocument/2006/relationships/oleObject" Target="embeddings/oleObject48.bin"/><Relationship Id="rId599" Type="http://schemas.openxmlformats.org/officeDocument/2006/relationships/image" Target="media/image524.wmf"/><Relationship Id="rId270" Type="http://schemas.openxmlformats.org/officeDocument/2006/relationships/image" Target="media/image243.wmf"/><Relationship Id="rId271" Type="http://schemas.openxmlformats.org/officeDocument/2006/relationships/image" Target="media/image244.wmf"/><Relationship Id="rId272" Type="http://schemas.openxmlformats.org/officeDocument/2006/relationships/image" Target="media/image245.wmf"/><Relationship Id="rId273" Type="http://schemas.openxmlformats.org/officeDocument/2006/relationships/image" Target="media/image246.wmf"/><Relationship Id="rId274" Type="http://schemas.openxmlformats.org/officeDocument/2006/relationships/image" Target="media/image247.wmf"/><Relationship Id="rId275" Type="http://schemas.openxmlformats.org/officeDocument/2006/relationships/image" Target="media/image248.wmf"/><Relationship Id="rId276" Type="http://schemas.openxmlformats.org/officeDocument/2006/relationships/image" Target="media/image249.wmf"/><Relationship Id="rId277" Type="http://schemas.openxmlformats.org/officeDocument/2006/relationships/image" Target="media/image250.wmf"/><Relationship Id="rId278" Type="http://schemas.openxmlformats.org/officeDocument/2006/relationships/image" Target="media/image251.wmf"/><Relationship Id="rId279" Type="http://schemas.openxmlformats.org/officeDocument/2006/relationships/image" Target="media/image252.wmf"/><Relationship Id="rId1720" Type="http://schemas.openxmlformats.org/officeDocument/2006/relationships/image" Target="media/image1157.wmf"/><Relationship Id="rId1721" Type="http://schemas.openxmlformats.org/officeDocument/2006/relationships/image" Target="media/image1158.wmf"/><Relationship Id="rId1722" Type="http://schemas.openxmlformats.org/officeDocument/2006/relationships/image" Target="media/image1159.wmf"/><Relationship Id="rId1723" Type="http://schemas.openxmlformats.org/officeDocument/2006/relationships/hyperlink" Target="http://mrlforums.sci.utah.edu/forums/forum.php" TargetMode="External"/><Relationship Id="rId1724" Type="http://schemas.openxmlformats.org/officeDocument/2006/relationships/hyperlink" Target="http://febio.org/febio/febio-documentation/" TargetMode="External"/><Relationship Id="rId1725" Type="http://schemas.openxmlformats.org/officeDocument/2006/relationships/fontTable" Target="fontTable.xml"/><Relationship Id="rId1726" Type="http://schemas.openxmlformats.org/officeDocument/2006/relationships/theme" Target="theme/theme1.xml"/><Relationship Id="rId1400" Type="http://schemas.openxmlformats.org/officeDocument/2006/relationships/image" Target="media/image839.wmf"/><Relationship Id="rId1401" Type="http://schemas.openxmlformats.org/officeDocument/2006/relationships/image" Target="media/image840.wmf"/><Relationship Id="rId1402" Type="http://schemas.openxmlformats.org/officeDocument/2006/relationships/image" Target="media/image841.wmf"/><Relationship Id="rId1403" Type="http://schemas.openxmlformats.org/officeDocument/2006/relationships/image" Target="media/image842.wmf"/><Relationship Id="rId1404" Type="http://schemas.openxmlformats.org/officeDocument/2006/relationships/image" Target="media/image843.wmf"/><Relationship Id="rId1405" Type="http://schemas.openxmlformats.org/officeDocument/2006/relationships/image" Target="media/image844.wmf"/><Relationship Id="rId1406" Type="http://schemas.openxmlformats.org/officeDocument/2006/relationships/image" Target="media/image84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F7E295-27AC-3844-89AC-05E4746C1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242</Pages>
  <Words>62112</Words>
  <Characters>354042</Characters>
  <Application>Microsoft Macintosh Word</Application>
  <DocSecurity>0</DocSecurity>
  <Lines>2950</Lines>
  <Paragraphs>830</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415324</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53</cp:revision>
  <cp:lastPrinted>2015-01-02T22:38:00Z</cp:lastPrinted>
  <dcterms:created xsi:type="dcterms:W3CDTF">2014-08-22T16:11:00Z</dcterms:created>
  <dcterms:modified xsi:type="dcterms:W3CDTF">2015-01-20T00:31:00Z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